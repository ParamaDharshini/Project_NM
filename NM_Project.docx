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4B669" w14:textId="77777777" w:rsidR="001B3B2E" w:rsidRDefault="00B454FD">
      <w:pPr>
        <w:spacing w:after="0" w:line="259" w:lineRule="auto"/>
        <w:ind w:left="14" w:right="0" w:firstLine="0"/>
        <w:rPr>
          <w:b/>
          <w:sz w:val="72"/>
        </w:rPr>
      </w:pPr>
      <w:r>
        <w:rPr>
          <w:b/>
          <w:sz w:val="72"/>
        </w:rPr>
        <w:t xml:space="preserve">   </w:t>
      </w:r>
      <w:r w:rsidR="001B3B2E">
        <w:rPr>
          <w:b/>
          <w:sz w:val="72"/>
        </w:rPr>
        <w:t>LEAST MANAGEMENT</w:t>
      </w:r>
    </w:p>
    <w:p w14:paraId="26BDD681" w14:textId="49BCD42E" w:rsidR="00127185" w:rsidRDefault="00B454FD">
      <w:pPr>
        <w:spacing w:after="0" w:line="259" w:lineRule="auto"/>
        <w:ind w:left="14" w:right="0" w:firstLine="0"/>
      </w:pPr>
      <w:r>
        <w:rPr>
          <w:b/>
          <w:sz w:val="72"/>
        </w:rPr>
        <w:t xml:space="preserve"> </w:t>
      </w:r>
      <w:r>
        <w:t xml:space="preserve"> </w:t>
      </w:r>
      <w:r>
        <w:rPr>
          <w:sz w:val="37"/>
          <w:vertAlign w:val="subscript"/>
        </w:rPr>
        <w:t xml:space="preserve"> </w:t>
      </w:r>
    </w:p>
    <w:p w14:paraId="5BDAC763" w14:textId="075D133E" w:rsidR="00127185" w:rsidRDefault="00B454FD">
      <w:pPr>
        <w:spacing w:after="190" w:line="259" w:lineRule="auto"/>
        <w:ind w:left="9" w:right="0"/>
      </w:pPr>
      <w:r>
        <w:rPr>
          <w:b/>
          <w:sz w:val="32"/>
        </w:rPr>
        <w:t xml:space="preserve">      College Name: </w:t>
      </w:r>
      <w:r w:rsidR="001B3B2E">
        <w:rPr>
          <w:b/>
          <w:sz w:val="32"/>
        </w:rPr>
        <w:t>KG college of arts and science</w:t>
      </w:r>
    </w:p>
    <w:p w14:paraId="73200777" w14:textId="7BEDD67C" w:rsidR="00127185" w:rsidRDefault="00B454FD">
      <w:pPr>
        <w:spacing w:after="144" w:line="259" w:lineRule="auto"/>
        <w:ind w:left="9" w:right="0"/>
      </w:pPr>
      <w:r>
        <w:rPr>
          <w:b/>
          <w:sz w:val="32"/>
        </w:rPr>
        <w:t xml:space="preserve">       </w:t>
      </w:r>
      <w:ins w:id="0" w:author="Microsoft Word" w:date="2025-09-18T12:30:00Z" w16du:dateUtc="2025-09-18T07:00:00Z">
        <w:r>
          <w:rPr>
            <w:b/>
            <w:sz w:val="32"/>
          </w:rPr>
          <w:t xml:space="preserve">       College Code:</w:t>
        </w:r>
        <w:r>
          <w:t xml:space="preserve"> </w:t>
        </w:r>
        <w:r w:rsidR="001B3B2E">
          <w:t>144</w:t>
        </w:r>
      </w:ins>
    </w:p>
    <w:p w14:paraId="2ECB4CA7" w14:textId="77777777" w:rsidR="00127185" w:rsidRDefault="00B454FD">
      <w:pPr>
        <w:spacing w:after="345" w:line="259" w:lineRule="auto"/>
        <w:ind w:left="14" w:right="0" w:firstLine="0"/>
      </w:pPr>
      <w:r>
        <w:rPr>
          <w:b/>
          <w:sz w:val="32"/>
        </w:rPr>
        <w:t xml:space="preserve"> </w:t>
      </w:r>
      <w:r>
        <w:t xml:space="preserve">  </w:t>
      </w:r>
    </w:p>
    <w:p w14:paraId="48487636" w14:textId="21979D3C" w:rsidR="00127185" w:rsidRDefault="00B454FD">
      <w:pPr>
        <w:spacing w:after="197" w:line="259" w:lineRule="auto"/>
        <w:ind w:left="9" w:right="0"/>
      </w:pPr>
      <w:r>
        <w:rPr>
          <w:b/>
          <w:sz w:val="32"/>
          <w:u w:val="single" w:color="000000"/>
        </w:rPr>
        <w:t>TEAM ID:</w:t>
      </w:r>
      <w:r>
        <w:rPr>
          <w:b/>
          <w:sz w:val="32"/>
        </w:rPr>
        <w:t xml:space="preserve"> </w:t>
      </w:r>
      <w:r>
        <w:t xml:space="preserve"> </w:t>
      </w:r>
      <w:r w:rsidR="001B3B2E" w:rsidRPr="001B3B2E">
        <w:t>NM2025TMID23743</w:t>
      </w:r>
    </w:p>
    <w:p w14:paraId="1EEBE3C4" w14:textId="77777777" w:rsidR="00127185" w:rsidRDefault="00B454FD">
      <w:pPr>
        <w:spacing w:after="252" w:line="259" w:lineRule="auto"/>
        <w:ind w:left="9" w:right="0"/>
      </w:pPr>
      <w:r>
        <w:rPr>
          <w:b/>
          <w:sz w:val="32"/>
          <w:u w:val="single" w:color="000000"/>
        </w:rPr>
        <w:t>TEAM MEMBERS:</w:t>
      </w:r>
      <w:r>
        <w:rPr>
          <w:b/>
          <w:sz w:val="32"/>
        </w:rPr>
        <w:t xml:space="preserve"> </w:t>
      </w:r>
      <w:r>
        <w:t xml:space="preserve">  </w:t>
      </w:r>
    </w:p>
    <w:p w14:paraId="5A8D8A21" w14:textId="42406FE7" w:rsidR="00127185" w:rsidRPr="001B3B2E" w:rsidRDefault="00B454FD">
      <w:pPr>
        <w:spacing w:after="255" w:line="259" w:lineRule="auto"/>
        <w:ind w:left="581" w:right="0"/>
        <w:rPr>
          <w:sz w:val="22"/>
          <w:szCs w:val="22"/>
        </w:rPr>
      </w:pPr>
      <w:r>
        <w:rPr>
          <w:rFonts w:ascii="Arial" w:eastAsia="Arial" w:hAnsi="Arial" w:cs="Arial"/>
          <w:b/>
          <w:sz w:val="32"/>
        </w:rPr>
        <w:t xml:space="preserve"> Team Leader</w:t>
      </w:r>
      <w:r w:rsidR="001B3B2E">
        <w:rPr>
          <w:rFonts w:ascii="Arial" w:eastAsia="Arial" w:hAnsi="Arial" w:cs="Arial"/>
          <w:b/>
          <w:sz w:val="32"/>
        </w:rPr>
        <w:t xml:space="preserve"> </w:t>
      </w:r>
      <w:r>
        <w:rPr>
          <w:rFonts w:ascii="Arial" w:eastAsia="Arial" w:hAnsi="Arial" w:cs="Arial"/>
          <w:b/>
          <w:sz w:val="32"/>
        </w:rPr>
        <w:t xml:space="preserve">Name: </w:t>
      </w:r>
      <w:r>
        <w:t xml:space="preserve"> </w:t>
      </w:r>
      <w:r w:rsidR="001B3B2E">
        <w:t>Niroopa J N</w:t>
      </w:r>
    </w:p>
    <w:p w14:paraId="02F8E91C" w14:textId="11B4FB19" w:rsidR="00127185" w:rsidRDefault="00B454FD">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1B3B2E">
        <w:t>2326ka29@kgcas.com</w:t>
      </w:r>
    </w:p>
    <w:p w14:paraId="221397D6" w14:textId="6CF2D949" w:rsidR="00127185" w:rsidRDefault="00B454FD">
      <w:pPr>
        <w:spacing w:after="0" w:line="259" w:lineRule="auto"/>
        <w:ind w:left="581" w:right="0"/>
      </w:pPr>
      <w:r>
        <w:rPr>
          <w:rFonts w:ascii="Arial" w:eastAsia="Arial" w:hAnsi="Arial" w:cs="Arial"/>
          <w:b/>
          <w:sz w:val="32"/>
        </w:rPr>
        <w:t xml:space="preserve"> Team Member1:</w:t>
      </w:r>
      <w:r w:rsidR="001B3B2E">
        <w:rPr>
          <w:rFonts w:ascii="Arial" w:eastAsia="Arial" w:hAnsi="Arial" w:cs="Arial"/>
          <w:b/>
          <w:sz w:val="32"/>
        </w:rPr>
        <w:t xml:space="preserve"> </w:t>
      </w:r>
      <w:r w:rsidR="001B3B2E" w:rsidRPr="001B3B2E">
        <w:rPr>
          <w:rFonts w:ascii="Book Antiqua" w:eastAsia="Arial" w:hAnsi="Book Antiqua" w:cs="Arial"/>
          <w:bCs/>
          <w:sz w:val="22"/>
          <w:szCs w:val="22"/>
        </w:rPr>
        <w:t xml:space="preserve">Nithish </w:t>
      </w:r>
      <w:r w:rsidR="001B3B2E">
        <w:rPr>
          <w:rFonts w:ascii="Book Antiqua" w:eastAsia="Arial" w:hAnsi="Book Antiqua" w:cs="Arial"/>
          <w:bCs/>
          <w:sz w:val="22"/>
          <w:szCs w:val="22"/>
        </w:rPr>
        <w:t>K</w:t>
      </w:r>
      <w:r w:rsidR="001B3B2E" w:rsidRPr="001B3B2E">
        <w:rPr>
          <w:rFonts w:ascii="Book Antiqua" w:eastAsia="Arial" w:hAnsi="Book Antiqua" w:cs="Arial"/>
          <w:bCs/>
          <w:sz w:val="22"/>
          <w:szCs w:val="22"/>
        </w:rPr>
        <w:t>umar L</w:t>
      </w:r>
    </w:p>
    <w:p w14:paraId="64B4BD37" w14:textId="77777777" w:rsidR="00127185" w:rsidRDefault="00B454FD">
      <w:pPr>
        <w:spacing w:after="0" w:line="259" w:lineRule="auto"/>
        <w:ind w:left="734" w:right="0" w:firstLine="0"/>
      </w:pPr>
      <w:r>
        <w:rPr>
          <w:rFonts w:ascii="Arial" w:eastAsia="Arial" w:hAnsi="Arial" w:cs="Arial"/>
          <w:b/>
          <w:sz w:val="32"/>
        </w:rPr>
        <w:t xml:space="preserve"> </w:t>
      </w:r>
      <w:r>
        <w:t xml:space="preserve">  </w:t>
      </w:r>
    </w:p>
    <w:p w14:paraId="04CBDAF9" w14:textId="3F68DD85" w:rsidR="00127185" w:rsidRDefault="00B454FD">
      <w:pPr>
        <w:spacing w:after="0" w:line="259" w:lineRule="auto"/>
        <w:ind w:left="1421" w:right="0"/>
      </w:pPr>
      <w:r>
        <w:rPr>
          <w:rFonts w:ascii="Arial" w:eastAsia="Arial" w:hAnsi="Arial" w:cs="Arial"/>
          <w:b/>
          <w:sz w:val="32"/>
          <w:u w:val="single" w:color="000000"/>
        </w:rPr>
        <w:t>Email</w:t>
      </w:r>
      <w:r w:rsidR="001B3B2E">
        <w:rPr>
          <w:rFonts w:ascii="Arial" w:eastAsia="Arial" w:hAnsi="Arial" w:cs="Arial"/>
          <w:b/>
          <w:sz w:val="32"/>
        </w:rPr>
        <w:t>:</w:t>
      </w:r>
      <w:r>
        <w:rPr>
          <w:rFonts w:ascii="Arial" w:eastAsia="Arial" w:hAnsi="Arial" w:cs="Arial"/>
          <w:b/>
          <w:sz w:val="32"/>
        </w:rPr>
        <w:t xml:space="preserve"> </w:t>
      </w:r>
      <w:r w:rsidR="001B3B2E" w:rsidRPr="00B454FD">
        <w:rPr>
          <w:rFonts w:ascii="Book Antiqua" w:eastAsia="Arial" w:hAnsi="Book Antiqua" w:cs="Arial"/>
          <w:bCs/>
          <w:sz w:val="22"/>
          <w:szCs w:val="22"/>
        </w:rPr>
        <w:t>2326ka</w:t>
      </w:r>
      <w:r w:rsidRPr="00B454FD">
        <w:rPr>
          <w:rFonts w:ascii="Book Antiqua" w:eastAsia="Arial" w:hAnsi="Book Antiqua" w:cs="Arial"/>
          <w:bCs/>
          <w:sz w:val="22"/>
          <w:szCs w:val="22"/>
        </w:rPr>
        <w:t>30@kgcas.com</w:t>
      </w:r>
    </w:p>
    <w:p w14:paraId="1B9C3CD4" w14:textId="77777777" w:rsidR="00127185" w:rsidRDefault="00B454FD">
      <w:pPr>
        <w:spacing w:after="0" w:line="259" w:lineRule="auto"/>
        <w:ind w:left="1454" w:right="0" w:firstLine="0"/>
      </w:pPr>
      <w:r>
        <w:rPr>
          <w:rFonts w:ascii="Arial" w:eastAsia="Arial" w:hAnsi="Arial" w:cs="Arial"/>
          <w:b/>
          <w:sz w:val="32"/>
        </w:rPr>
        <w:t xml:space="preserve"> </w:t>
      </w:r>
      <w:r>
        <w:t xml:space="preserve">  </w:t>
      </w:r>
    </w:p>
    <w:p w14:paraId="53D65799" w14:textId="0B18E9EF" w:rsidR="00127185" w:rsidRDefault="00B454FD">
      <w:pPr>
        <w:spacing w:after="0" w:line="259" w:lineRule="auto"/>
        <w:ind w:left="581" w:right="0"/>
      </w:pPr>
      <w:r>
        <w:rPr>
          <w:rFonts w:ascii="Arial" w:eastAsia="Arial" w:hAnsi="Arial" w:cs="Arial"/>
          <w:b/>
          <w:sz w:val="32"/>
        </w:rPr>
        <w:t xml:space="preserve"> Team Member: </w:t>
      </w:r>
      <w:r>
        <w:t>Nivitha K</w:t>
      </w:r>
    </w:p>
    <w:p w14:paraId="60EB6677" w14:textId="77777777" w:rsidR="00127185" w:rsidRDefault="00B454FD">
      <w:pPr>
        <w:spacing w:after="0" w:line="259" w:lineRule="auto"/>
        <w:ind w:left="1454" w:right="0" w:firstLine="0"/>
      </w:pPr>
      <w:r>
        <w:rPr>
          <w:rFonts w:ascii="Arial" w:eastAsia="Arial" w:hAnsi="Arial" w:cs="Arial"/>
          <w:b/>
          <w:sz w:val="32"/>
        </w:rPr>
        <w:t xml:space="preserve"> </w:t>
      </w:r>
      <w:r>
        <w:t xml:space="preserve">  </w:t>
      </w:r>
    </w:p>
    <w:p w14:paraId="41C6D3EC" w14:textId="7248E8B8" w:rsidR="00127185" w:rsidRDefault="00B454FD">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2326ka31@kgcas.com</w:t>
      </w:r>
    </w:p>
    <w:p w14:paraId="03BCE5C5" w14:textId="77777777" w:rsidR="00127185" w:rsidRDefault="00B454FD">
      <w:pPr>
        <w:spacing w:after="0" w:line="259" w:lineRule="auto"/>
        <w:ind w:left="1454" w:right="0" w:firstLine="0"/>
      </w:pPr>
      <w:r>
        <w:rPr>
          <w:rFonts w:ascii="Arial" w:eastAsia="Arial" w:hAnsi="Arial" w:cs="Arial"/>
          <w:b/>
          <w:sz w:val="32"/>
        </w:rPr>
        <w:t xml:space="preserve"> </w:t>
      </w:r>
      <w:r>
        <w:t xml:space="preserve">  </w:t>
      </w:r>
    </w:p>
    <w:p w14:paraId="00C772AA" w14:textId="6D838283" w:rsidR="00127185" w:rsidRDefault="00B454FD">
      <w:pPr>
        <w:spacing w:after="0" w:line="259" w:lineRule="auto"/>
        <w:ind w:left="581" w:right="0"/>
      </w:pPr>
      <w:r>
        <w:rPr>
          <w:rFonts w:ascii="Arial" w:eastAsia="Arial" w:hAnsi="Arial" w:cs="Arial"/>
          <w:b/>
          <w:sz w:val="32"/>
        </w:rPr>
        <w:t xml:space="preserve"> Team Member:</w:t>
      </w:r>
      <w:r>
        <w:t xml:space="preserve">  Parama Dharshini H</w:t>
      </w:r>
    </w:p>
    <w:p w14:paraId="5D10248C" w14:textId="77777777" w:rsidR="00B454FD" w:rsidRDefault="00B454FD" w:rsidP="00B454FD">
      <w:pPr>
        <w:spacing w:after="0" w:line="259" w:lineRule="auto"/>
        <w:ind w:right="0"/>
      </w:pPr>
    </w:p>
    <w:p w14:paraId="550742BD" w14:textId="48DD898D" w:rsidR="00B454FD" w:rsidRDefault="00B454FD">
      <w:pPr>
        <w:spacing w:after="0" w:line="259" w:lineRule="auto"/>
        <w:ind w:left="581" w:right="0"/>
      </w:pPr>
      <w:r>
        <w:t xml:space="preserve">             </w:t>
      </w:r>
      <w:r>
        <w:rPr>
          <w:rFonts w:ascii="Arial" w:eastAsia="Arial" w:hAnsi="Arial" w:cs="Arial"/>
          <w:b/>
          <w:sz w:val="32"/>
          <w:u w:val="single" w:color="000000"/>
        </w:rPr>
        <w:t>Email</w:t>
      </w:r>
      <w:r>
        <w:rPr>
          <w:rFonts w:ascii="Arial" w:eastAsia="Arial" w:hAnsi="Arial" w:cs="Arial"/>
          <w:b/>
          <w:sz w:val="32"/>
        </w:rPr>
        <w:t xml:space="preserve">: </w:t>
      </w:r>
      <w:r w:rsidRPr="00B454FD">
        <w:rPr>
          <w:rFonts w:ascii="Book Antiqua" w:eastAsia="Arial" w:hAnsi="Book Antiqua" w:cs="Arial"/>
          <w:bCs/>
          <w:sz w:val="22"/>
          <w:szCs w:val="22"/>
        </w:rPr>
        <w:t>2326ka32@kgcas.com</w:t>
      </w:r>
    </w:p>
    <w:p w14:paraId="7E868ACB" w14:textId="33A57CA9" w:rsidR="00127185" w:rsidRDefault="00B454FD">
      <w:pPr>
        <w:spacing w:after="133" w:line="259" w:lineRule="auto"/>
        <w:ind w:left="734" w:right="0" w:firstLine="0"/>
      </w:pPr>
      <w:r>
        <w:rPr>
          <w:rFonts w:ascii="Arial" w:eastAsia="Arial" w:hAnsi="Arial" w:cs="Arial"/>
          <w:b/>
          <w:sz w:val="32"/>
        </w:rPr>
        <w:t xml:space="preserve"> </w:t>
      </w:r>
      <w:r>
        <w:t xml:space="preserve">  </w:t>
      </w:r>
    </w:p>
    <w:p w14:paraId="0A877FF1" w14:textId="77777777" w:rsidR="00127185" w:rsidRDefault="00B454FD">
      <w:pPr>
        <w:spacing w:after="118" w:line="259" w:lineRule="auto"/>
        <w:ind w:left="374" w:right="0" w:firstLine="0"/>
      </w:pPr>
      <w:r>
        <w:rPr>
          <w:rFonts w:ascii="Arial" w:eastAsia="Arial" w:hAnsi="Arial" w:cs="Arial"/>
          <w:b/>
          <w:sz w:val="32"/>
        </w:rPr>
        <w:t xml:space="preserve"> </w:t>
      </w:r>
      <w:r>
        <w:t xml:space="preserve">  </w:t>
      </w:r>
    </w:p>
    <w:p w14:paraId="0B43F8AD" w14:textId="77777777" w:rsidR="00127185" w:rsidRDefault="00B454FD">
      <w:pPr>
        <w:spacing w:after="114" w:line="259" w:lineRule="auto"/>
        <w:ind w:left="14" w:right="0" w:firstLine="0"/>
      </w:pPr>
      <w:r>
        <w:rPr>
          <w:b/>
          <w:sz w:val="32"/>
        </w:rPr>
        <w:t xml:space="preserve"> </w:t>
      </w:r>
      <w:r>
        <w:t xml:space="preserve">  </w:t>
      </w:r>
    </w:p>
    <w:p w14:paraId="49A7BA32" w14:textId="77777777" w:rsidR="00127185" w:rsidRDefault="00B454FD">
      <w:pPr>
        <w:spacing w:after="195" w:line="259" w:lineRule="auto"/>
        <w:ind w:left="14" w:right="0" w:firstLine="0"/>
      </w:pPr>
      <w:r>
        <w:rPr>
          <w:b/>
          <w:sz w:val="32"/>
        </w:rPr>
        <w:t xml:space="preserve"> </w:t>
      </w:r>
      <w:r>
        <w:t xml:space="preserve">  </w:t>
      </w:r>
    </w:p>
    <w:p w14:paraId="429EF697" w14:textId="77777777" w:rsidR="00127185" w:rsidRDefault="00B454FD">
      <w:pPr>
        <w:spacing w:after="0" w:line="259" w:lineRule="auto"/>
        <w:ind w:left="2340" w:right="0" w:firstLine="0"/>
      </w:pPr>
      <w:r>
        <w:rPr>
          <w:b/>
          <w:sz w:val="48"/>
        </w:rPr>
        <w:t xml:space="preserve"> </w:t>
      </w:r>
      <w:r>
        <w:t xml:space="preserve"> </w:t>
      </w:r>
      <w:r>
        <w:rPr>
          <w:sz w:val="37"/>
          <w:vertAlign w:val="subscript"/>
        </w:rPr>
        <w:t xml:space="preserve"> </w:t>
      </w:r>
    </w:p>
    <w:p w14:paraId="6766E44E" w14:textId="77777777" w:rsidR="00127185" w:rsidRDefault="00B454FD">
      <w:pPr>
        <w:pStyle w:val="Heading1"/>
        <w:ind w:left="5"/>
      </w:pPr>
      <w:r>
        <w:lastRenderedPageBreak/>
        <w:t xml:space="preserve">1.INTRODUCTION   </w:t>
      </w:r>
    </w:p>
    <w:p w14:paraId="7151824A" w14:textId="77777777" w:rsidR="00127185" w:rsidRDefault="00B454FD">
      <w:pPr>
        <w:pStyle w:val="Heading2"/>
        <w:ind w:left="-5"/>
      </w:pPr>
      <w:r>
        <w:t xml:space="preserve">1.1 Project Overview </w:t>
      </w:r>
      <w:r>
        <w:rPr>
          <w:sz w:val="24"/>
        </w:rPr>
        <w:t xml:space="preserve"> </w:t>
      </w:r>
      <w:r>
        <w:t xml:space="preserve"> </w:t>
      </w:r>
    </w:p>
    <w:p w14:paraId="5F0037AF" w14:textId="77777777" w:rsidR="00127185" w:rsidRDefault="00B454FD">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26651682" w14:textId="77777777" w:rsidR="00127185" w:rsidRDefault="00B454FD">
      <w:pPr>
        <w:spacing w:after="144" w:line="259" w:lineRule="auto"/>
        <w:ind w:left="0" w:right="360" w:firstLine="0"/>
        <w:jc w:val="right"/>
      </w:pPr>
      <w:r>
        <w:rPr>
          <w:noProof/>
        </w:rPr>
        <w:drawing>
          <wp:inline distT="0" distB="0" distL="0" distR="0" wp14:anchorId="50C2C04D" wp14:editId="5A58192C">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0F1D3C37" w14:textId="77777777" w:rsidR="00127185" w:rsidRDefault="00B454FD">
      <w:pPr>
        <w:spacing w:after="595" w:line="259" w:lineRule="auto"/>
        <w:ind w:left="14" w:right="0" w:firstLine="0"/>
      </w:pPr>
      <w:r>
        <w:t xml:space="preserve">   </w:t>
      </w:r>
    </w:p>
    <w:p w14:paraId="6F9BCC4A" w14:textId="77777777" w:rsidR="00127185" w:rsidRDefault="00B454FD">
      <w:pPr>
        <w:pStyle w:val="Heading2"/>
        <w:ind w:left="-5"/>
      </w:pPr>
      <w:r>
        <w:t xml:space="preserve">1.2 Purpose </w:t>
      </w:r>
      <w:r>
        <w:rPr>
          <w:sz w:val="24"/>
        </w:rPr>
        <w:t xml:space="preserve"> </w:t>
      </w:r>
      <w:r>
        <w:t xml:space="preserve"> </w:t>
      </w:r>
    </w:p>
    <w:p w14:paraId="46F92992" w14:textId="77777777" w:rsidR="00127185" w:rsidRDefault="00B454FD">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5FBC9516" w14:textId="77777777" w:rsidR="00127185" w:rsidRDefault="00B454FD">
      <w:pPr>
        <w:pStyle w:val="Heading1"/>
        <w:ind w:left="5"/>
      </w:pPr>
      <w:r>
        <w:t xml:space="preserve">DEVELOPMENT PHASE   </w:t>
      </w:r>
    </w:p>
    <w:p w14:paraId="60B05F08" w14:textId="77777777" w:rsidR="00127185" w:rsidRDefault="00B454FD">
      <w:pPr>
        <w:spacing w:after="0" w:line="259" w:lineRule="auto"/>
        <w:ind w:left="14" w:right="0" w:firstLine="0"/>
      </w:pPr>
      <w:r>
        <w:rPr>
          <w:b/>
          <w:sz w:val="48"/>
        </w:rPr>
        <w:t xml:space="preserve"> </w:t>
      </w:r>
      <w:r>
        <w:t xml:space="preserve"> </w:t>
      </w:r>
      <w:r>
        <w:rPr>
          <w:sz w:val="37"/>
          <w:vertAlign w:val="subscript"/>
        </w:rPr>
        <w:t xml:space="preserve"> </w:t>
      </w:r>
    </w:p>
    <w:p w14:paraId="693AA147" w14:textId="77777777" w:rsidR="00127185" w:rsidRDefault="00B454FD">
      <w:pPr>
        <w:spacing w:after="1" w:line="259" w:lineRule="auto"/>
        <w:ind w:left="360" w:right="0" w:firstLine="0"/>
      </w:pPr>
      <w:r>
        <w:rPr>
          <w:b/>
        </w:rPr>
        <w:lastRenderedPageBreak/>
        <w:t xml:space="preserve">Creating Developer Account: </w:t>
      </w:r>
      <w:r>
        <w:t xml:space="preserve">  </w:t>
      </w:r>
    </w:p>
    <w:p w14:paraId="094A05CD" w14:textId="77777777" w:rsidR="00127185" w:rsidRDefault="00B454FD">
      <w:pPr>
        <w:spacing w:after="3" w:line="259" w:lineRule="auto"/>
        <w:ind w:left="374" w:right="0" w:firstLine="0"/>
      </w:pPr>
      <w:r>
        <w:rPr>
          <w:b/>
        </w:rPr>
        <w:t xml:space="preserve"> </w:t>
      </w:r>
      <w:r>
        <w:t xml:space="preserve">  </w:t>
      </w:r>
    </w:p>
    <w:p w14:paraId="77CD3740" w14:textId="77777777" w:rsidR="00127185" w:rsidRDefault="00B454FD">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16CD91C8" w14:textId="77777777" w:rsidR="00127185" w:rsidRDefault="00B454FD">
      <w:pPr>
        <w:spacing w:after="0" w:line="259" w:lineRule="auto"/>
        <w:ind w:left="374" w:right="0" w:firstLine="0"/>
      </w:pPr>
      <w:r>
        <w:rPr>
          <w:b/>
        </w:rPr>
        <w:t xml:space="preserve"> </w:t>
      </w:r>
      <w:r>
        <w:t xml:space="preserve">  </w:t>
      </w:r>
    </w:p>
    <w:p w14:paraId="675E5F20" w14:textId="77777777" w:rsidR="00127185" w:rsidRDefault="00B454FD">
      <w:pPr>
        <w:spacing w:after="0" w:line="259" w:lineRule="auto"/>
        <w:ind w:left="0" w:right="0" w:firstLine="0"/>
        <w:jc w:val="right"/>
      </w:pPr>
      <w:r>
        <w:rPr>
          <w:noProof/>
        </w:rPr>
        <w:drawing>
          <wp:inline distT="0" distB="0" distL="0" distR="0" wp14:anchorId="00CA869A" wp14:editId="749A7EB6">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
                    <a:stretch>
                      <a:fillRect/>
                    </a:stretch>
                  </pic:blipFill>
                  <pic:spPr>
                    <a:xfrm>
                      <a:off x="0" y="0"/>
                      <a:ext cx="5946141" cy="2995930"/>
                    </a:xfrm>
                    <a:prstGeom prst="rect">
                      <a:avLst/>
                    </a:prstGeom>
                  </pic:spPr>
                </pic:pic>
              </a:graphicData>
            </a:graphic>
          </wp:inline>
        </w:drawing>
      </w:r>
      <w:r>
        <w:rPr>
          <w:b/>
        </w:rPr>
        <w:t xml:space="preserve"> </w:t>
      </w:r>
      <w:r>
        <w:t xml:space="preserve">  </w:t>
      </w:r>
    </w:p>
    <w:p w14:paraId="2A7434AE" w14:textId="77777777" w:rsidR="00127185" w:rsidRDefault="00B454FD">
      <w:pPr>
        <w:spacing w:after="1" w:line="259" w:lineRule="auto"/>
        <w:ind w:left="374" w:right="0" w:firstLine="0"/>
      </w:pPr>
      <w:r>
        <w:rPr>
          <w:b/>
        </w:rPr>
        <w:t xml:space="preserve"> </w:t>
      </w:r>
      <w:r>
        <w:t xml:space="preserve">  </w:t>
      </w:r>
    </w:p>
    <w:p w14:paraId="4715B9D2" w14:textId="77777777" w:rsidR="00127185" w:rsidRDefault="00B454FD">
      <w:pPr>
        <w:spacing w:after="17" w:line="259" w:lineRule="auto"/>
        <w:ind w:left="14" w:right="0" w:firstLine="0"/>
      </w:pPr>
      <w:r>
        <w:rPr>
          <w:b/>
        </w:rPr>
        <w:t xml:space="preserve"> </w:t>
      </w:r>
      <w:r>
        <w:t xml:space="preserve">  </w:t>
      </w:r>
    </w:p>
    <w:p w14:paraId="2786997D" w14:textId="77777777" w:rsidR="00127185" w:rsidRDefault="00B454FD">
      <w:pPr>
        <w:numPr>
          <w:ilvl w:val="0"/>
          <w:numId w:val="1"/>
        </w:numPr>
        <w:ind w:right="368" w:hanging="360"/>
      </w:pPr>
      <w:r>
        <w:t xml:space="preserve">Created objects: Property, Tenant, Lease, Payment   </w:t>
      </w:r>
    </w:p>
    <w:p w14:paraId="71BB0EF9" w14:textId="77777777" w:rsidR="00127185" w:rsidRDefault="00B454FD">
      <w:pPr>
        <w:spacing w:after="0" w:line="259" w:lineRule="auto"/>
        <w:ind w:left="734" w:right="0" w:firstLine="0"/>
      </w:pPr>
      <w:r>
        <w:t xml:space="preserve">   </w:t>
      </w:r>
    </w:p>
    <w:p w14:paraId="303A59FF" w14:textId="77777777" w:rsidR="00127185" w:rsidRDefault="00B454FD">
      <w:pPr>
        <w:spacing w:after="0" w:line="259" w:lineRule="auto"/>
        <w:ind w:left="0" w:right="629" w:firstLine="0"/>
        <w:jc w:val="right"/>
      </w:pPr>
      <w:r>
        <w:rPr>
          <w:noProof/>
        </w:rPr>
        <w:drawing>
          <wp:inline distT="0" distB="0" distL="0" distR="0" wp14:anchorId="65FBF1DE" wp14:editId="0D7AD0A8">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311267" cy="2392045"/>
                    </a:xfrm>
                    <a:prstGeom prst="rect">
                      <a:avLst/>
                    </a:prstGeom>
                  </pic:spPr>
                </pic:pic>
              </a:graphicData>
            </a:graphic>
          </wp:inline>
        </w:drawing>
      </w:r>
      <w:r>
        <w:t xml:space="preserve">   </w:t>
      </w:r>
    </w:p>
    <w:p w14:paraId="499B6912" w14:textId="77777777" w:rsidR="00127185" w:rsidRDefault="00B454FD">
      <w:pPr>
        <w:spacing w:after="0" w:line="259" w:lineRule="auto"/>
        <w:ind w:left="734" w:right="0" w:firstLine="0"/>
      </w:pPr>
      <w:r>
        <w:t xml:space="preserve">   </w:t>
      </w:r>
    </w:p>
    <w:p w14:paraId="6A1AC4C8" w14:textId="77777777" w:rsidR="00127185" w:rsidRDefault="00B454FD">
      <w:pPr>
        <w:spacing w:after="0" w:line="259" w:lineRule="auto"/>
        <w:ind w:left="734" w:right="0" w:firstLine="0"/>
      </w:pPr>
      <w:r>
        <w:t xml:space="preserve">   </w:t>
      </w:r>
    </w:p>
    <w:p w14:paraId="1FFC266B" w14:textId="77777777" w:rsidR="00127185" w:rsidRDefault="00B454FD">
      <w:pPr>
        <w:spacing w:after="0" w:line="259" w:lineRule="auto"/>
        <w:ind w:left="0" w:right="360" w:firstLine="0"/>
        <w:jc w:val="right"/>
      </w:pPr>
      <w:r>
        <w:rPr>
          <w:noProof/>
        </w:rPr>
        <w:drawing>
          <wp:inline distT="0" distB="0" distL="0" distR="0" wp14:anchorId="3BA36BF0" wp14:editId="0770A4CB">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
                    <a:stretch>
                      <a:fillRect/>
                    </a:stretch>
                  </pic:blipFill>
                  <pic:spPr>
                    <a:xfrm>
                      <a:off x="0" y="0"/>
                      <a:ext cx="5945125" cy="2952750"/>
                    </a:xfrm>
                    <a:prstGeom prst="rect">
                      <a:avLst/>
                    </a:prstGeom>
                  </pic:spPr>
                </pic:pic>
              </a:graphicData>
            </a:graphic>
          </wp:inline>
        </w:drawing>
      </w:r>
      <w:r>
        <w:t xml:space="preserve">   </w:t>
      </w:r>
    </w:p>
    <w:p w14:paraId="275A90B8" w14:textId="77777777" w:rsidR="00127185" w:rsidRDefault="00B454FD">
      <w:pPr>
        <w:spacing w:after="0" w:line="259" w:lineRule="auto"/>
        <w:ind w:left="14" w:right="0" w:firstLine="0"/>
      </w:pPr>
      <w:r>
        <w:t xml:space="preserve">   </w:t>
      </w:r>
    </w:p>
    <w:p w14:paraId="586E9F03" w14:textId="77777777" w:rsidR="00127185" w:rsidRDefault="00B454FD">
      <w:pPr>
        <w:spacing w:after="0" w:line="259" w:lineRule="auto"/>
        <w:ind w:left="0" w:right="360" w:firstLine="0"/>
        <w:jc w:val="right"/>
      </w:pPr>
      <w:r>
        <w:rPr>
          <w:noProof/>
        </w:rPr>
        <w:drawing>
          <wp:inline distT="0" distB="0" distL="0" distR="0" wp14:anchorId="076EA19E" wp14:editId="3A3AE1C5">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8"/>
                    <a:stretch>
                      <a:fillRect/>
                    </a:stretch>
                  </pic:blipFill>
                  <pic:spPr>
                    <a:xfrm>
                      <a:off x="0" y="0"/>
                      <a:ext cx="5945252" cy="2727325"/>
                    </a:xfrm>
                    <a:prstGeom prst="rect">
                      <a:avLst/>
                    </a:prstGeom>
                  </pic:spPr>
                </pic:pic>
              </a:graphicData>
            </a:graphic>
          </wp:inline>
        </w:drawing>
      </w:r>
      <w:r>
        <w:t xml:space="preserve">   </w:t>
      </w:r>
    </w:p>
    <w:p w14:paraId="26D70A76" w14:textId="77777777" w:rsidR="00127185" w:rsidRDefault="00B454FD">
      <w:pPr>
        <w:spacing w:after="0" w:line="259" w:lineRule="auto"/>
        <w:ind w:left="14" w:right="0" w:firstLine="0"/>
      </w:pPr>
      <w:r>
        <w:t xml:space="preserve">   </w:t>
      </w:r>
    </w:p>
    <w:p w14:paraId="22B91893" w14:textId="77777777" w:rsidR="00127185" w:rsidRDefault="00B454FD">
      <w:pPr>
        <w:spacing w:after="0" w:line="259" w:lineRule="auto"/>
        <w:ind w:left="14" w:right="0" w:firstLine="0"/>
      </w:pPr>
      <w:r>
        <w:t xml:space="preserve">   </w:t>
      </w:r>
    </w:p>
    <w:p w14:paraId="31F092B9" w14:textId="77777777" w:rsidR="00127185" w:rsidRDefault="00B454FD">
      <w:pPr>
        <w:spacing w:after="0" w:line="259" w:lineRule="auto"/>
        <w:ind w:left="14" w:right="0" w:firstLine="0"/>
      </w:pPr>
      <w:r>
        <w:t xml:space="preserve">   </w:t>
      </w:r>
    </w:p>
    <w:p w14:paraId="75399C72" w14:textId="77777777" w:rsidR="00127185" w:rsidRDefault="00B454FD">
      <w:pPr>
        <w:spacing w:after="0" w:line="259" w:lineRule="auto"/>
        <w:ind w:left="14" w:right="0" w:firstLine="0"/>
      </w:pPr>
      <w:r>
        <w:t xml:space="preserve">   </w:t>
      </w:r>
    </w:p>
    <w:p w14:paraId="3E33A811" w14:textId="77777777" w:rsidR="00127185" w:rsidRDefault="00B454FD">
      <w:pPr>
        <w:spacing w:after="0" w:line="259" w:lineRule="auto"/>
        <w:ind w:left="0" w:right="360" w:firstLine="0"/>
        <w:jc w:val="right"/>
      </w:pPr>
      <w:r>
        <w:rPr>
          <w:noProof/>
        </w:rPr>
        <w:drawing>
          <wp:inline distT="0" distB="0" distL="0" distR="0" wp14:anchorId="7FF42551" wp14:editId="5448A410">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
                    <a:stretch>
                      <a:fillRect/>
                    </a:stretch>
                  </pic:blipFill>
                  <pic:spPr>
                    <a:xfrm>
                      <a:off x="0" y="0"/>
                      <a:ext cx="5944870" cy="2242693"/>
                    </a:xfrm>
                    <a:prstGeom prst="rect">
                      <a:avLst/>
                    </a:prstGeom>
                  </pic:spPr>
                </pic:pic>
              </a:graphicData>
            </a:graphic>
          </wp:inline>
        </w:drawing>
      </w:r>
      <w:r>
        <w:t xml:space="preserve">   </w:t>
      </w:r>
    </w:p>
    <w:p w14:paraId="5EC36852" w14:textId="77777777" w:rsidR="00127185" w:rsidRDefault="00B454FD">
      <w:pPr>
        <w:spacing w:after="0" w:line="259" w:lineRule="auto"/>
        <w:ind w:left="14" w:right="0" w:firstLine="0"/>
      </w:pPr>
      <w:r>
        <w:t xml:space="preserve">   </w:t>
      </w:r>
    </w:p>
    <w:p w14:paraId="0985EAF5" w14:textId="77777777" w:rsidR="00127185" w:rsidRDefault="00B454FD">
      <w:pPr>
        <w:spacing w:after="0" w:line="259" w:lineRule="auto"/>
        <w:ind w:left="14" w:right="0" w:firstLine="0"/>
      </w:pPr>
      <w:r>
        <w:t xml:space="preserve">   </w:t>
      </w:r>
    </w:p>
    <w:p w14:paraId="71937252" w14:textId="77777777" w:rsidR="00127185" w:rsidRDefault="00B454FD">
      <w:pPr>
        <w:spacing w:after="0" w:line="259" w:lineRule="auto"/>
        <w:ind w:left="14" w:right="0" w:firstLine="0"/>
      </w:pPr>
      <w:r>
        <w:t xml:space="preserve">   </w:t>
      </w:r>
    </w:p>
    <w:p w14:paraId="4095B245" w14:textId="77777777" w:rsidR="00127185" w:rsidRDefault="00B454FD">
      <w:pPr>
        <w:spacing w:after="0" w:line="259" w:lineRule="auto"/>
        <w:ind w:left="14" w:right="0" w:firstLine="0"/>
      </w:pPr>
      <w:r>
        <w:t xml:space="preserve">   </w:t>
      </w:r>
    </w:p>
    <w:p w14:paraId="49E4CBEB" w14:textId="77777777" w:rsidR="00127185" w:rsidRDefault="00B454FD">
      <w:pPr>
        <w:spacing w:after="0" w:line="259" w:lineRule="auto"/>
        <w:ind w:left="14" w:right="0" w:firstLine="0"/>
      </w:pPr>
      <w:r>
        <w:t xml:space="preserve">   </w:t>
      </w:r>
    </w:p>
    <w:p w14:paraId="696FE1D1" w14:textId="77777777" w:rsidR="00127185" w:rsidRDefault="00B454FD">
      <w:pPr>
        <w:spacing w:after="0" w:line="259" w:lineRule="auto"/>
        <w:ind w:left="14" w:right="0" w:firstLine="0"/>
      </w:pPr>
      <w:r>
        <w:t xml:space="preserve">   </w:t>
      </w:r>
    </w:p>
    <w:p w14:paraId="0436FAE7" w14:textId="77777777" w:rsidR="00127185" w:rsidRDefault="00B454FD">
      <w:pPr>
        <w:spacing w:after="0" w:line="259" w:lineRule="auto"/>
        <w:ind w:left="14" w:right="0" w:firstLine="0"/>
      </w:pPr>
      <w:r>
        <w:t xml:space="preserve">   </w:t>
      </w:r>
    </w:p>
    <w:p w14:paraId="4C441994" w14:textId="77777777" w:rsidR="00127185" w:rsidRDefault="00B454FD">
      <w:pPr>
        <w:spacing w:after="0" w:line="259" w:lineRule="auto"/>
        <w:ind w:left="14" w:right="0" w:firstLine="0"/>
      </w:pPr>
      <w:r>
        <w:t xml:space="preserve">   </w:t>
      </w:r>
    </w:p>
    <w:p w14:paraId="6B961C4D" w14:textId="77777777" w:rsidR="00127185" w:rsidRDefault="00B454FD">
      <w:pPr>
        <w:spacing w:after="0" w:line="259" w:lineRule="auto"/>
        <w:ind w:left="14" w:right="0" w:firstLine="0"/>
      </w:pPr>
      <w:r>
        <w:t xml:space="preserve">   </w:t>
      </w:r>
    </w:p>
    <w:p w14:paraId="78C8B87F" w14:textId="77777777" w:rsidR="00127185" w:rsidRDefault="00B454FD">
      <w:pPr>
        <w:spacing w:after="0" w:line="259" w:lineRule="auto"/>
        <w:ind w:left="14" w:right="0" w:firstLine="0"/>
      </w:pPr>
      <w:r>
        <w:t xml:space="preserve">   </w:t>
      </w:r>
    </w:p>
    <w:p w14:paraId="475ACA29" w14:textId="77777777" w:rsidR="00127185" w:rsidRDefault="00B454FD">
      <w:pPr>
        <w:spacing w:after="0" w:line="259" w:lineRule="auto"/>
        <w:ind w:left="14" w:right="0" w:firstLine="0"/>
      </w:pPr>
      <w:r>
        <w:t xml:space="preserve">   </w:t>
      </w:r>
    </w:p>
    <w:p w14:paraId="010A61A3" w14:textId="77777777" w:rsidR="00127185" w:rsidRDefault="00B454FD">
      <w:pPr>
        <w:spacing w:after="0" w:line="259" w:lineRule="auto"/>
        <w:ind w:left="14" w:right="0" w:firstLine="0"/>
      </w:pPr>
      <w:r>
        <w:t xml:space="preserve">   </w:t>
      </w:r>
    </w:p>
    <w:p w14:paraId="06505C6C" w14:textId="77777777" w:rsidR="00127185" w:rsidRDefault="00B454FD">
      <w:pPr>
        <w:spacing w:after="0" w:line="259" w:lineRule="auto"/>
        <w:ind w:left="14" w:right="0" w:firstLine="0"/>
      </w:pPr>
      <w:r>
        <w:t xml:space="preserve">   </w:t>
      </w:r>
    </w:p>
    <w:p w14:paraId="53F6432C" w14:textId="77777777" w:rsidR="00127185" w:rsidRDefault="00B454FD">
      <w:pPr>
        <w:spacing w:after="15" w:line="259" w:lineRule="auto"/>
        <w:ind w:left="14" w:right="0" w:firstLine="0"/>
      </w:pPr>
      <w:r>
        <w:t xml:space="preserve">   </w:t>
      </w:r>
    </w:p>
    <w:p w14:paraId="297BCD34" w14:textId="77777777" w:rsidR="00127185" w:rsidRDefault="00B454FD">
      <w:pPr>
        <w:numPr>
          <w:ilvl w:val="0"/>
          <w:numId w:val="1"/>
        </w:numPr>
        <w:ind w:right="368" w:hanging="360"/>
      </w:pPr>
      <w:r>
        <w:t xml:space="preserve">Configured fields and relationships   </w:t>
      </w:r>
    </w:p>
    <w:p w14:paraId="0D7C12CB" w14:textId="77777777" w:rsidR="00127185" w:rsidRDefault="00B454FD">
      <w:pPr>
        <w:spacing w:after="0" w:line="259" w:lineRule="auto"/>
        <w:ind w:left="734" w:right="0" w:firstLine="0"/>
      </w:pPr>
      <w:r>
        <w:t xml:space="preserve">   </w:t>
      </w:r>
    </w:p>
    <w:p w14:paraId="6BE9B37C" w14:textId="77777777" w:rsidR="00127185" w:rsidRDefault="00B454FD">
      <w:pPr>
        <w:spacing w:after="0" w:line="259" w:lineRule="auto"/>
        <w:ind w:left="14" w:right="0" w:firstLine="0"/>
      </w:pPr>
      <w:r>
        <w:t xml:space="preserve">   </w:t>
      </w:r>
    </w:p>
    <w:p w14:paraId="7F978FA8" w14:textId="77777777" w:rsidR="00127185" w:rsidRDefault="00B454FD">
      <w:pPr>
        <w:spacing w:after="0" w:line="259" w:lineRule="auto"/>
        <w:ind w:left="0" w:right="346" w:firstLine="0"/>
        <w:jc w:val="right"/>
      </w:pPr>
      <w:r>
        <w:rPr>
          <w:noProof/>
        </w:rPr>
        <w:drawing>
          <wp:inline distT="0" distB="0" distL="0" distR="0" wp14:anchorId="01CADB99" wp14:editId="5E5731A1">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953125" cy="2533650"/>
                    </a:xfrm>
                    <a:prstGeom prst="rect">
                      <a:avLst/>
                    </a:prstGeom>
                  </pic:spPr>
                </pic:pic>
              </a:graphicData>
            </a:graphic>
          </wp:inline>
        </w:drawing>
      </w:r>
      <w:r>
        <w:t xml:space="preserve">   </w:t>
      </w:r>
    </w:p>
    <w:p w14:paraId="746F2AB8" w14:textId="77777777" w:rsidR="00127185" w:rsidRDefault="00B454FD">
      <w:pPr>
        <w:spacing w:after="0" w:line="259" w:lineRule="auto"/>
        <w:ind w:left="14" w:right="0" w:firstLine="0"/>
      </w:pPr>
      <w:r>
        <w:t xml:space="preserve">   </w:t>
      </w:r>
    </w:p>
    <w:p w14:paraId="67C6DD70" w14:textId="77777777" w:rsidR="00127185" w:rsidRDefault="00B454FD">
      <w:pPr>
        <w:spacing w:after="0" w:line="259" w:lineRule="auto"/>
        <w:ind w:left="14" w:right="0" w:firstLine="0"/>
      </w:pPr>
      <w:r>
        <w:t xml:space="preserve">   </w:t>
      </w:r>
    </w:p>
    <w:p w14:paraId="5329F09F" w14:textId="77777777" w:rsidR="00127185" w:rsidRDefault="00B454FD">
      <w:pPr>
        <w:spacing w:after="0" w:line="259" w:lineRule="auto"/>
        <w:ind w:left="0" w:right="360" w:firstLine="0"/>
        <w:jc w:val="right"/>
      </w:pPr>
      <w:r>
        <w:rPr>
          <w:noProof/>
        </w:rPr>
        <w:drawing>
          <wp:inline distT="0" distB="0" distL="0" distR="0" wp14:anchorId="5217DE68" wp14:editId="78BC225B">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2733675"/>
                    </a:xfrm>
                    <a:prstGeom prst="rect">
                      <a:avLst/>
                    </a:prstGeom>
                  </pic:spPr>
                </pic:pic>
              </a:graphicData>
            </a:graphic>
          </wp:inline>
        </w:drawing>
      </w:r>
      <w:r>
        <w:t xml:space="preserve">   </w:t>
      </w:r>
    </w:p>
    <w:p w14:paraId="0B00E2ED" w14:textId="77777777" w:rsidR="00127185" w:rsidRDefault="00B454FD">
      <w:pPr>
        <w:spacing w:after="0" w:line="259" w:lineRule="auto"/>
        <w:ind w:left="14" w:right="0" w:firstLine="0"/>
      </w:pPr>
      <w:r>
        <w:t xml:space="preserve">   </w:t>
      </w:r>
    </w:p>
    <w:p w14:paraId="3C0E4570" w14:textId="77777777" w:rsidR="00127185" w:rsidRDefault="00B454FD">
      <w:pPr>
        <w:spacing w:after="0" w:line="259" w:lineRule="auto"/>
        <w:ind w:left="14" w:right="0" w:firstLine="0"/>
      </w:pPr>
      <w:r>
        <w:t xml:space="preserve">   </w:t>
      </w:r>
    </w:p>
    <w:p w14:paraId="0A8A9B07" w14:textId="77777777" w:rsidR="00127185" w:rsidRDefault="00B454FD">
      <w:pPr>
        <w:spacing w:after="0" w:line="259" w:lineRule="auto"/>
        <w:ind w:left="0" w:right="360" w:firstLine="0"/>
        <w:jc w:val="right"/>
      </w:pPr>
      <w:r>
        <w:rPr>
          <w:noProof/>
        </w:rPr>
        <w:drawing>
          <wp:inline distT="0" distB="0" distL="0" distR="0" wp14:anchorId="647EF072" wp14:editId="74DB3B20">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2"/>
                    <a:stretch>
                      <a:fillRect/>
                    </a:stretch>
                  </pic:blipFill>
                  <pic:spPr>
                    <a:xfrm>
                      <a:off x="0" y="0"/>
                      <a:ext cx="5943600" cy="3448050"/>
                    </a:xfrm>
                    <a:prstGeom prst="rect">
                      <a:avLst/>
                    </a:prstGeom>
                  </pic:spPr>
                </pic:pic>
              </a:graphicData>
            </a:graphic>
          </wp:inline>
        </w:drawing>
      </w:r>
      <w:r>
        <w:t xml:space="preserve">   </w:t>
      </w:r>
    </w:p>
    <w:p w14:paraId="026A1E02" w14:textId="77777777" w:rsidR="00127185" w:rsidRDefault="00B454FD">
      <w:pPr>
        <w:spacing w:after="0" w:line="259" w:lineRule="auto"/>
        <w:ind w:left="14" w:right="0" w:firstLine="0"/>
      </w:pPr>
      <w:r>
        <w:t xml:space="preserve">   </w:t>
      </w:r>
    </w:p>
    <w:p w14:paraId="3C0DEAA0" w14:textId="77777777" w:rsidR="00127185" w:rsidRDefault="00B454FD">
      <w:pPr>
        <w:spacing w:after="0" w:line="259" w:lineRule="auto"/>
        <w:ind w:left="14" w:right="0" w:firstLine="0"/>
      </w:pPr>
      <w:r>
        <w:t xml:space="preserve">   </w:t>
      </w:r>
    </w:p>
    <w:p w14:paraId="7CEEC2EE" w14:textId="77777777" w:rsidR="00127185" w:rsidRDefault="00B454FD">
      <w:pPr>
        <w:spacing w:after="0" w:line="259" w:lineRule="auto"/>
        <w:ind w:left="14" w:right="0" w:firstLine="0"/>
      </w:pPr>
      <w:r>
        <w:t xml:space="preserve">   </w:t>
      </w:r>
    </w:p>
    <w:p w14:paraId="6EB92E40" w14:textId="77777777" w:rsidR="00127185" w:rsidRDefault="00B454FD">
      <w:pPr>
        <w:spacing w:after="0" w:line="259" w:lineRule="auto"/>
        <w:ind w:left="14" w:right="0" w:firstLine="0"/>
      </w:pPr>
      <w:r>
        <w:t xml:space="preserve">   </w:t>
      </w:r>
    </w:p>
    <w:p w14:paraId="51304EF3" w14:textId="77777777" w:rsidR="00127185" w:rsidRDefault="00B454FD">
      <w:pPr>
        <w:spacing w:after="0" w:line="259" w:lineRule="auto"/>
        <w:ind w:left="14" w:right="0" w:firstLine="0"/>
      </w:pPr>
      <w:r>
        <w:t xml:space="preserve">   </w:t>
      </w:r>
    </w:p>
    <w:p w14:paraId="4551AA4D" w14:textId="77777777" w:rsidR="00127185" w:rsidRDefault="00B454FD">
      <w:pPr>
        <w:spacing w:after="0" w:line="259" w:lineRule="auto"/>
        <w:ind w:left="0" w:right="360" w:firstLine="0"/>
        <w:jc w:val="right"/>
      </w:pPr>
      <w:r>
        <w:rPr>
          <w:noProof/>
        </w:rPr>
        <w:drawing>
          <wp:inline distT="0" distB="0" distL="0" distR="0" wp14:anchorId="1978222E" wp14:editId="30C3F363">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stretch>
                      <a:fillRect/>
                    </a:stretch>
                  </pic:blipFill>
                  <pic:spPr>
                    <a:xfrm>
                      <a:off x="0" y="0"/>
                      <a:ext cx="5943600" cy="2876550"/>
                    </a:xfrm>
                    <a:prstGeom prst="rect">
                      <a:avLst/>
                    </a:prstGeom>
                  </pic:spPr>
                </pic:pic>
              </a:graphicData>
            </a:graphic>
          </wp:inline>
        </w:drawing>
      </w:r>
      <w:r>
        <w:t xml:space="preserve">   </w:t>
      </w:r>
    </w:p>
    <w:p w14:paraId="68FF26A2" w14:textId="77777777" w:rsidR="00127185" w:rsidRDefault="00B454FD">
      <w:pPr>
        <w:spacing w:after="0" w:line="259" w:lineRule="auto"/>
        <w:ind w:left="14" w:right="0" w:firstLine="0"/>
      </w:pPr>
      <w:r>
        <w:t xml:space="preserve">   </w:t>
      </w:r>
    </w:p>
    <w:p w14:paraId="1F7A0CD0" w14:textId="77777777" w:rsidR="00127185" w:rsidRDefault="00B454FD">
      <w:pPr>
        <w:spacing w:after="0" w:line="259" w:lineRule="auto"/>
        <w:ind w:left="14" w:right="0" w:firstLine="0"/>
      </w:pPr>
      <w:r>
        <w:t xml:space="preserve">   </w:t>
      </w:r>
    </w:p>
    <w:p w14:paraId="284A59FC" w14:textId="77777777" w:rsidR="00127185" w:rsidRDefault="00B454FD">
      <w:pPr>
        <w:spacing w:after="0" w:line="259" w:lineRule="auto"/>
        <w:ind w:left="14" w:right="0" w:firstLine="0"/>
      </w:pPr>
      <w:r>
        <w:t xml:space="preserve">   </w:t>
      </w:r>
    </w:p>
    <w:p w14:paraId="476AEAE5" w14:textId="77777777" w:rsidR="00127185" w:rsidRDefault="00B454FD">
      <w:pPr>
        <w:spacing w:after="0" w:line="259" w:lineRule="auto"/>
        <w:ind w:left="14" w:right="0" w:firstLine="0"/>
      </w:pPr>
      <w:r>
        <w:t xml:space="preserve">   </w:t>
      </w:r>
    </w:p>
    <w:p w14:paraId="6BC21E91" w14:textId="77777777" w:rsidR="00127185" w:rsidRDefault="00B454FD">
      <w:pPr>
        <w:spacing w:after="0" w:line="259" w:lineRule="auto"/>
        <w:ind w:left="14" w:right="0" w:firstLine="0"/>
      </w:pPr>
      <w:r>
        <w:t xml:space="preserve">   </w:t>
      </w:r>
    </w:p>
    <w:p w14:paraId="111B968B" w14:textId="77777777" w:rsidR="00127185" w:rsidRDefault="00B454FD">
      <w:pPr>
        <w:spacing w:after="15" w:line="259" w:lineRule="auto"/>
        <w:ind w:left="14" w:right="0" w:firstLine="0"/>
      </w:pPr>
      <w:r>
        <w:t xml:space="preserve">   </w:t>
      </w:r>
    </w:p>
    <w:p w14:paraId="6A6AFB54" w14:textId="77777777" w:rsidR="00127185" w:rsidRDefault="00B454FD">
      <w:pPr>
        <w:numPr>
          <w:ilvl w:val="0"/>
          <w:numId w:val="1"/>
        </w:numPr>
        <w:ind w:right="368" w:hanging="360"/>
      </w:pPr>
      <w:r>
        <w:t xml:space="preserve">Developed Lightning App with relevant tabs   </w:t>
      </w:r>
    </w:p>
    <w:p w14:paraId="2538C57F" w14:textId="77777777" w:rsidR="00127185" w:rsidRDefault="00B454FD">
      <w:pPr>
        <w:spacing w:after="0" w:line="259" w:lineRule="auto"/>
        <w:ind w:left="14" w:right="0" w:firstLine="0"/>
      </w:pPr>
      <w:r>
        <w:t xml:space="preserve">    </w:t>
      </w:r>
    </w:p>
    <w:p w14:paraId="0DFD55E8" w14:textId="77777777" w:rsidR="00127185" w:rsidRDefault="00B454FD">
      <w:pPr>
        <w:spacing w:after="0" w:line="259" w:lineRule="auto"/>
        <w:ind w:left="0" w:right="360" w:firstLine="0"/>
        <w:jc w:val="right"/>
      </w:pPr>
      <w:r>
        <w:rPr>
          <w:noProof/>
        </w:rPr>
        <w:drawing>
          <wp:inline distT="0" distB="0" distL="0" distR="0" wp14:anchorId="685CEB0A" wp14:editId="4FB1C2D0">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4"/>
                    <a:stretch>
                      <a:fillRect/>
                    </a:stretch>
                  </pic:blipFill>
                  <pic:spPr>
                    <a:xfrm>
                      <a:off x="0" y="0"/>
                      <a:ext cx="5930266" cy="2943860"/>
                    </a:xfrm>
                    <a:prstGeom prst="rect">
                      <a:avLst/>
                    </a:prstGeom>
                  </pic:spPr>
                </pic:pic>
              </a:graphicData>
            </a:graphic>
          </wp:inline>
        </w:drawing>
      </w:r>
      <w:r>
        <w:t xml:space="preserve">   </w:t>
      </w:r>
    </w:p>
    <w:p w14:paraId="4AD564AC" w14:textId="77777777" w:rsidR="00127185" w:rsidRDefault="00B454FD">
      <w:pPr>
        <w:spacing w:after="0" w:line="259" w:lineRule="auto"/>
        <w:ind w:left="14" w:right="0" w:firstLine="0"/>
      </w:pPr>
      <w:r>
        <w:t xml:space="preserve">   </w:t>
      </w:r>
    </w:p>
    <w:p w14:paraId="7783E795" w14:textId="77777777" w:rsidR="00127185" w:rsidRDefault="00B454FD">
      <w:pPr>
        <w:spacing w:after="0" w:line="259" w:lineRule="auto"/>
        <w:ind w:left="14" w:right="0" w:firstLine="0"/>
      </w:pPr>
      <w:r>
        <w:t xml:space="preserve">   </w:t>
      </w:r>
    </w:p>
    <w:p w14:paraId="1A583BD0" w14:textId="77777777" w:rsidR="00127185" w:rsidRDefault="00B454FD">
      <w:pPr>
        <w:spacing w:after="0" w:line="259" w:lineRule="auto"/>
        <w:ind w:left="0" w:right="360" w:firstLine="0"/>
        <w:jc w:val="right"/>
      </w:pPr>
      <w:r>
        <w:rPr>
          <w:noProof/>
        </w:rPr>
        <w:drawing>
          <wp:inline distT="0" distB="0" distL="0" distR="0" wp14:anchorId="718B79C7" wp14:editId="0ECBCDCB">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945505" cy="3022981"/>
                    </a:xfrm>
                    <a:prstGeom prst="rect">
                      <a:avLst/>
                    </a:prstGeom>
                  </pic:spPr>
                </pic:pic>
              </a:graphicData>
            </a:graphic>
          </wp:inline>
        </w:drawing>
      </w:r>
      <w:r>
        <w:t xml:space="preserve">   </w:t>
      </w:r>
    </w:p>
    <w:p w14:paraId="45FB57A1" w14:textId="77777777" w:rsidR="00127185" w:rsidRDefault="00B454FD">
      <w:pPr>
        <w:spacing w:after="0" w:line="259" w:lineRule="auto"/>
        <w:ind w:left="14" w:right="0" w:firstLine="0"/>
      </w:pPr>
      <w:r>
        <w:t xml:space="preserve">   </w:t>
      </w:r>
    </w:p>
    <w:p w14:paraId="565D96C0" w14:textId="77777777" w:rsidR="00127185" w:rsidRDefault="00B454FD">
      <w:pPr>
        <w:spacing w:after="0" w:line="259" w:lineRule="auto"/>
        <w:ind w:left="14" w:right="0" w:firstLine="0"/>
      </w:pPr>
      <w:r>
        <w:t xml:space="preserve">   </w:t>
      </w:r>
    </w:p>
    <w:p w14:paraId="5F6D26BB" w14:textId="77777777" w:rsidR="00127185" w:rsidRDefault="00B454FD">
      <w:pPr>
        <w:spacing w:after="0" w:line="259" w:lineRule="auto"/>
        <w:ind w:left="14" w:right="0" w:firstLine="0"/>
      </w:pPr>
      <w:r>
        <w:t xml:space="preserve">   </w:t>
      </w:r>
    </w:p>
    <w:p w14:paraId="7973ABBF" w14:textId="77777777" w:rsidR="00127185" w:rsidRDefault="00B454FD">
      <w:pPr>
        <w:spacing w:after="0" w:line="259" w:lineRule="auto"/>
        <w:ind w:left="0" w:right="360" w:firstLine="0"/>
        <w:jc w:val="right"/>
      </w:pPr>
      <w:r>
        <w:rPr>
          <w:noProof/>
        </w:rPr>
        <w:drawing>
          <wp:inline distT="0" distB="0" distL="0" distR="0" wp14:anchorId="3BA29A05" wp14:editId="67FB9146">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6"/>
                    <a:stretch>
                      <a:fillRect/>
                    </a:stretch>
                  </pic:blipFill>
                  <pic:spPr>
                    <a:xfrm>
                      <a:off x="0" y="0"/>
                      <a:ext cx="5945505" cy="2946908"/>
                    </a:xfrm>
                    <a:prstGeom prst="rect">
                      <a:avLst/>
                    </a:prstGeom>
                  </pic:spPr>
                </pic:pic>
              </a:graphicData>
            </a:graphic>
          </wp:inline>
        </w:drawing>
      </w:r>
      <w:r>
        <w:t xml:space="preserve">   </w:t>
      </w:r>
    </w:p>
    <w:p w14:paraId="6590BA17" w14:textId="77777777" w:rsidR="00127185" w:rsidRDefault="00B454FD">
      <w:pPr>
        <w:spacing w:after="0" w:line="259" w:lineRule="auto"/>
        <w:ind w:left="14" w:right="0" w:firstLine="0"/>
      </w:pPr>
      <w:r>
        <w:t xml:space="preserve">   </w:t>
      </w:r>
    </w:p>
    <w:p w14:paraId="7C40005C" w14:textId="77777777" w:rsidR="00127185" w:rsidRDefault="00B454FD">
      <w:pPr>
        <w:spacing w:after="0" w:line="259" w:lineRule="auto"/>
        <w:ind w:left="14" w:right="0" w:firstLine="0"/>
      </w:pPr>
      <w:r>
        <w:t xml:space="preserve">   </w:t>
      </w:r>
    </w:p>
    <w:p w14:paraId="3E5ABADD" w14:textId="77777777" w:rsidR="00127185" w:rsidRDefault="00B454FD">
      <w:pPr>
        <w:spacing w:after="0" w:line="259" w:lineRule="auto"/>
        <w:ind w:left="0" w:right="360" w:firstLine="0"/>
        <w:jc w:val="right"/>
      </w:pPr>
      <w:r>
        <w:rPr>
          <w:noProof/>
        </w:rPr>
        <w:drawing>
          <wp:inline distT="0" distB="0" distL="0" distR="0" wp14:anchorId="39011401" wp14:editId="79694194">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7"/>
                    <a:stretch>
                      <a:fillRect/>
                    </a:stretch>
                  </pic:blipFill>
                  <pic:spPr>
                    <a:xfrm>
                      <a:off x="0" y="0"/>
                      <a:ext cx="5946141" cy="2965450"/>
                    </a:xfrm>
                    <a:prstGeom prst="rect">
                      <a:avLst/>
                    </a:prstGeom>
                  </pic:spPr>
                </pic:pic>
              </a:graphicData>
            </a:graphic>
          </wp:inline>
        </w:drawing>
      </w:r>
      <w:r>
        <w:t xml:space="preserve">   </w:t>
      </w:r>
    </w:p>
    <w:p w14:paraId="39BF8A6D" w14:textId="77777777" w:rsidR="00127185" w:rsidRDefault="00B454FD">
      <w:pPr>
        <w:spacing w:after="0" w:line="259" w:lineRule="auto"/>
        <w:ind w:left="14" w:right="0" w:firstLine="0"/>
      </w:pPr>
      <w:r>
        <w:t xml:space="preserve">   </w:t>
      </w:r>
    </w:p>
    <w:p w14:paraId="042E3EC9" w14:textId="77777777" w:rsidR="00127185" w:rsidRDefault="00B454FD">
      <w:pPr>
        <w:spacing w:after="0" w:line="259" w:lineRule="auto"/>
        <w:ind w:left="14" w:right="0" w:firstLine="0"/>
      </w:pPr>
      <w:r>
        <w:t xml:space="preserve">    </w:t>
      </w:r>
    </w:p>
    <w:p w14:paraId="7D2B478F" w14:textId="77777777" w:rsidR="00127185" w:rsidRDefault="00B454FD">
      <w:pPr>
        <w:spacing w:after="0" w:line="259" w:lineRule="auto"/>
        <w:ind w:left="734" w:right="0" w:firstLine="0"/>
      </w:pPr>
      <w:r>
        <w:t xml:space="preserve">   </w:t>
      </w:r>
    </w:p>
    <w:p w14:paraId="00652F0A" w14:textId="77777777" w:rsidR="00127185" w:rsidRDefault="00B454FD">
      <w:pPr>
        <w:spacing w:after="15" w:line="259" w:lineRule="auto"/>
        <w:ind w:left="734" w:right="0" w:firstLine="0"/>
      </w:pPr>
      <w:r>
        <w:t xml:space="preserve">   </w:t>
      </w:r>
    </w:p>
    <w:p w14:paraId="44CA504D" w14:textId="77777777" w:rsidR="00127185" w:rsidRDefault="00B454FD">
      <w:pPr>
        <w:numPr>
          <w:ilvl w:val="0"/>
          <w:numId w:val="1"/>
        </w:numPr>
        <w:ind w:right="368" w:hanging="360"/>
      </w:pPr>
      <w:r>
        <w:t xml:space="preserve">Implemented Flows for monthly rent and payment success   </w:t>
      </w:r>
    </w:p>
    <w:p w14:paraId="20776042" w14:textId="77777777" w:rsidR="00127185" w:rsidRDefault="00B454FD">
      <w:pPr>
        <w:spacing w:after="0" w:line="259" w:lineRule="auto"/>
        <w:ind w:left="0" w:right="360" w:firstLine="0"/>
        <w:jc w:val="right"/>
      </w:pPr>
      <w:r>
        <w:rPr>
          <w:noProof/>
        </w:rPr>
        <w:drawing>
          <wp:inline distT="0" distB="0" distL="0" distR="0" wp14:anchorId="5605B516" wp14:editId="3401039B">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8"/>
                    <a:stretch>
                      <a:fillRect/>
                    </a:stretch>
                  </pic:blipFill>
                  <pic:spPr>
                    <a:xfrm>
                      <a:off x="0" y="0"/>
                      <a:ext cx="5945379" cy="2773045"/>
                    </a:xfrm>
                    <a:prstGeom prst="rect">
                      <a:avLst/>
                    </a:prstGeom>
                  </pic:spPr>
                </pic:pic>
              </a:graphicData>
            </a:graphic>
          </wp:inline>
        </w:drawing>
      </w:r>
      <w:r>
        <w:t xml:space="preserve">   </w:t>
      </w:r>
    </w:p>
    <w:p w14:paraId="1EB49461" w14:textId="77777777" w:rsidR="00127185" w:rsidRDefault="00B454FD">
      <w:pPr>
        <w:spacing w:after="0" w:line="259" w:lineRule="auto"/>
        <w:ind w:left="14" w:right="0" w:firstLine="0"/>
      </w:pPr>
      <w:r>
        <w:t xml:space="preserve">   </w:t>
      </w:r>
    </w:p>
    <w:p w14:paraId="10ACFCE5" w14:textId="77777777" w:rsidR="00127185" w:rsidRDefault="00B454FD">
      <w:pPr>
        <w:spacing w:after="17" w:line="259" w:lineRule="auto"/>
        <w:ind w:left="14" w:right="0" w:firstLine="0"/>
      </w:pPr>
      <w:r>
        <w:t xml:space="preserve">   </w:t>
      </w:r>
    </w:p>
    <w:p w14:paraId="576EA4BF" w14:textId="77777777" w:rsidR="00127185" w:rsidRDefault="00B454FD">
      <w:pPr>
        <w:numPr>
          <w:ilvl w:val="0"/>
          <w:numId w:val="1"/>
        </w:numPr>
        <w:ind w:right="368" w:hanging="360"/>
      </w:pPr>
      <w:r>
        <w:t xml:space="preserve">To create a validation rule to a Lease Object   </w:t>
      </w:r>
    </w:p>
    <w:p w14:paraId="4AB31F22" w14:textId="77777777" w:rsidR="00127185" w:rsidRDefault="00B454FD">
      <w:pPr>
        <w:spacing w:after="0" w:line="259" w:lineRule="auto"/>
        <w:ind w:left="14" w:right="0" w:firstLine="0"/>
      </w:pPr>
      <w:r>
        <w:t xml:space="preserve">   </w:t>
      </w:r>
    </w:p>
    <w:p w14:paraId="54BE3CD5" w14:textId="77777777" w:rsidR="00127185" w:rsidRDefault="00B454FD">
      <w:pPr>
        <w:spacing w:after="0" w:line="259" w:lineRule="auto"/>
        <w:ind w:left="0" w:right="360" w:firstLine="0"/>
        <w:jc w:val="right"/>
      </w:pPr>
      <w:r>
        <w:rPr>
          <w:noProof/>
        </w:rPr>
        <w:drawing>
          <wp:inline distT="0" distB="0" distL="0" distR="0" wp14:anchorId="25F41964" wp14:editId="207EE121">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9"/>
                    <a:stretch>
                      <a:fillRect/>
                    </a:stretch>
                  </pic:blipFill>
                  <pic:spPr>
                    <a:xfrm>
                      <a:off x="0" y="0"/>
                      <a:ext cx="5945505" cy="2974213"/>
                    </a:xfrm>
                    <a:prstGeom prst="rect">
                      <a:avLst/>
                    </a:prstGeom>
                  </pic:spPr>
                </pic:pic>
              </a:graphicData>
            </a:graphic>
          </wp:inline>
        </w:drawing>
      </w:r>
      <w:r>
        <w:t xml:space="preserve">   </w:t>
      </w:r>
    </w:p>
    <w:p w14:paraId="21309D49" w14:textId="77777777" w:rsidR="00127185" w:rsidRDefault="00B454FD">
      <w:pPr>
        <w:spacing w:after="0" w:line="259" w:lineRule="auto"/>
        <w:ind w:left="734" w:right="0" w:firstLine="0"/>
      </w:pPr>
      <w:r>
        <w:t xml:space="preserve">   </w:t>
      </w:r>
    </w:p>
    <w:p w14:paraId="610EAE31" w14:textId="77777777" w:rsidR="00127185" w:rsidRDefault="00B454FD">
      <w:pPr>
        <w:spacing w:after="0" w:line="259" w:lineRule="auto"/>
        <w:ind w:left="14" w:right="0" w:firstLine="0"/>
      </w:pPr>
      <w:r>
        <w:t xml:space="preserve">   </w:t>
      </w:r>
    </w:p>
    <w:p w14:paraId="0B3D823E" w14:textId="77777777" w:rsidR="00127185" w:rsidRDefault="00B454FD">
      <w:pPr>
        <w:spacing w:after="0" w:line="259" w:lineRule="auto"/>
        <w:ind w:left="0" w:right="360" w:firstLine="0"/>
        <w:jc w:val="right"/>
      </w:pPr>
      <w:r>
        <w:rPr>
          <w:noProof/>
        </w:rPr>
        <w:drawing>
          <wp:inline distT="0" distB="0" distL="0" distR="0" wp14:anchorId="3E8F739F" wp14:editId="2053834A">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0"/>
                    <a:stretch>
                      <a:fillRect/>
                    </a:stretch>
                  </pic:blipFill>
                  <pic:spPr>
                    <a:xfrm>
                      <a:off x="0" y="0"/>
                      <a:ext cx="5945125" cy="3089910"/>
                    </a:xfrm>
                    <a:prstGeom prst="rect">
                      <a:avLst/>
                    </a:prstGeom>
                  </pic:spPr>
                </pic:pic>
              </a:graphicData>
            </a:graphic>
          </wp:inline>
        </w:drawing>
      </w:r>
      <w:r>
        <w:t xml:space="preserve">   </w:t>
      </w:r>
    </w:p>
    <w:p w14:paraId="51BA4257" w14:textId="77777777" w:rsidR="00127185" w:rsidRDefault="00B454FD">
      <w:pPr>
        <w:spacing w:after="0" w:line="259" w:lineRule="auto"/>
        <w:ind w:left="14" w:right="0" w:firstLine="0"/>
      </w:pPr>
      <w:r>
        <w:t xml:space="preserve">   </w:t>
      </w:r>
    </w:p>
    <w:p w14:paraId="718FD7D2" w14:textId="77777777" w:rsidR="00127185" w:rsidRDefault="00B454FD">
      <w:pPr>
        <w:spacing w:after="0" w:line="259" w:lineRule="auto"/>
        <w:ind w:left="14" w:right="0" w:firstLine="0"/>
      </w:pPr>
      <w:r>
        <w:t xml:space="preserve">   </w:t>
      </w:r>
    </w:p>
    <w:p w14:paraId="365799C9" w14:textId="77777777" w:rsidR="00127185" w:rsidRDefault="00B454FD">
      <w:pPr>
        <w:spacing w:after="0" w:line="259" w:lineRule="auto"/>
        <w:ind w:left="14" w:right="0" w:firstLine="0"/>
      </w:pPr>
      <w:r>
        <w:t xml:space="preserve">   </w:t>
      </w:r>
    </w:p>
    <w:p w14:paraId="59B38FA8" w14:textId="77777777" w:rsidR="00127185" w:rsidRDefault="00B454FD">
      <w:pPr>
        <w:spacing w:after="17" w:line="259" w:lineRule="auto"/>
        <w:ind w:left="14" w:right="0" w:firstLine="0"/>
      </w:pPr>
      <w:r>
        <w:t xml:space="preserve">   </w:t>
      </w:r>
    </w:p>
    <w:p w14:paraId="589AFF7D" w14:textId="77777777" w:rsidR="00127185" w:rsidRDefault="00B454FD">
      <w:pPr>
        <w:numPr>
          <w:ilvl w:val="0"/>
          <w:numId w:val="1"/>
        </w:numPr>
        <w:ind w:right="368" w:hanging="360"/>
      </w:pPr>
      <w:r>
        <w:t xml:space="preserve">Added Apex trigger to restrict multiple tenants per property   </w:t>
      </w:r>
    </w:p>
    <w:p w14:paraId="4D4847FC" w14:textId="77777777" w:rsidR="00127185" w:rsidRDefault="00B454FD">
      <w:pPr>
        <w:spacing w:after="0" w:line="259" w:lineRule="auto"/>
        <w:ind w:left="14" w:right="0" w:firstLine="0"/>
      </w:pPr>
      <w:r>
        <w:t xml:space="preserve">   </w:t>
      </w:r>
    </w:p>
    <w:p w14:paraId="68FE65C3" w14:textId="77777777" w:rsidR="00127185" w:rsidRDefault="00B454FD">
      <w:pPr>
        <w:spacing w:after="0" w:line="259" w:lineRule="auto"/>
        <w:ind w:left="0" w:right="360" w:firstLine="0"/>
        <w:jc w:val="right"/>
      </w:pPr>
      <w:r>
        <w:rPr>
          <w:noProof/>
        </w:rPr>
        <w:drawing>
          <wp:inline distT="0" distB="0" distL="0" distR="0" wp14:anchorId="3EE07045" wp14:editId="433FDE5C">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1"/>
                    <a:stretch>
                      <a:fillRect/>
                    </a:stretch>
                  </pic:blipFill>
                  <pic:spPr>
                    <a:xfrm>
                      <a:off x="0" y="0"/>
                      <a:ext cx="5945505" cy="2776220"/>
                    </a:xfrm>
                    <a:prstGeom prst="rect">
                      <a:avLst/>
                    </a:prstGeom>
                  </pic:spPr>
                </pic:pic>
              </a:graphicData>
            </a:graphic>
          </wp:inline>
        </w:drawing>
      </w:r>
      <w:r>
        <w:t xml:space="preserve">   </w:t>
      </w:r>
    </w:p>
    <w:p w14:paraId="0292D42B" w14:textId="77777777" w:rsidR="00127185" w:rsidRDefault="00B454FD">
      <w:pPr>
        <w:spacing w:after="0" w:line="259" w:lineRule="auto"/>
        <w:ind w:left="14" w:right="0" w:firstLine="0"/>
      </w:pPr>
      <w:r>
        <w:t xml:space="preserve">   </w:t>
      </w:r>
    </w:p>
    <w:p w14:paraId="55E21F6E" w14:textId="77777777" w:rsidR="00127185" w:rsidRDefault="00B454FD">
      <w:pPr>
        <w:spacing w:after="17" w:line="259" w:lineRule="auto"/>
        <w:ind w:left="14" w:right="0" w:firstLine="0"/>
      </w:pPr>
      <w:r>
        <w:t xml:space="preserve">   </w:t>
      </w:r>
    </w:p>
    <w:p w14:paraId="5EDCA670" w14:textId="77777777" w:rsidR="00127185" w:rsidRDefault="00B454FD">
      <w:pPr>
        <w:numPr>
          <w:ilvl w:val="0"/>
          <w:numId w:val="1"/>
        </w:numPr>
        <w:ind w:right="368" w:hanging="360"/>
      </w:pPr>
      <w:r>
        <w:t xml:space="preserve">Scheduled monthly reminder emails using Apex class   </w:t>
      </w:r>
    </w:p>
    <w:p w14:paraId="51EA019C" w14:textId="77777777" w:rsidR="00127185" w:rsidRDefault="00B454FD">
      <w:pPr>
        <w:spacing w:after="0" w:line="259" w:lineRule="auto"/>
        <w:ind w:left="734" w:right="0" w:firstLine="0"/>
      </w:pPr>
      <w:r>
        <w:t xml:space="preserve">   </w:t>
      </w:r>
    </w:p>
    <w:p w14:paraId="194C9F3B" w14:textId="77777777" w:rsidR="00127185" w:rsidRDefault="00B454FD">
      <w:pPr>
        <w:spacing w:after="0" w:line="259" w:lineRule="auto"/>
        <w:ind w:left="0" w:right="1080" w:firstLine="0"/>
        <w:jc w:val="right"/>
      </w:pPr>
      <w:r>
        <w:rPr>
          <w:noProof/>
        </w:rPr>
        <w:drawing>
          <wp:inline distT="0" distB="0" distL="0" distR="0" wp14:anchorId="04423A5B" wp14:editId="7BC55ABF">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2"/>
                    <a:stretch>
                      <a:fillRect/>
                    </a:stretch>
                  </pic:blipFill>
                  <pic:spPr>
                    <a:xfrm>
                      <a:off x="0" y="0"/>
                      <a:ext cx="5031359" cy="3382645"/>
                    </a:xfrm>
                    <a:prstGeom prst="rect">
                      <a:avLst/>
                    </a:prstGeom>
                  </pic:spPr>
                </pic:pic>
              </a:graphicData>
            </a:graphic>
          </wp:inline>
        </w:drawing>
      </w:r>
      <w:r>
        <w:t xml:space="preserve">   </w:t>
      </w:r>
    </w:p>
    <w:p w14:paraId="2B8560F1" w14:textId="77777777" w:rsidR="00127185" w:rsidRDefault="00B454FD">
      <w:pPr>
        <w:spacing w:after="0" w:line="259" w:lineRule="auto"/>
        <w:ind w:left="734" w:right="0" w:firstLine="0"/>
      </w:pPr>
      <w:r>
        <w:t xml:space="preserve">   </w:t>
      </w:r>
    </w:p>
    <w:p w14:paraId="36E4D478" w14:textId="77777777" w:rsidR="00127185" w:rsidRDefault="00B454FD">
      <w:pPr>
        <w:spacing w:after="0" w:line="259" w:lineRule="auto"/>
        <w:ind w:left="734" w:right="0" w:firstLine="0"/>
      </w:pPr>
      <w:r>
        <w:t xml:space="preserve">   </w:t>
      </w:r>
    </w:p>
    <w:p w14:paraId="03B7CE0C" w14:textId="77777777" w:rsidR="00127185" w:rsidRDefault="00B454FD">
      <w:pPr>
        <w:spacing w:after="0" w:line="259" w:lineRule="auto"/>
        <w:ind w:left="734" w:right="0" w:firstLine="0"/>
      </w:pPr>
      <w:r>
        <w:t xml:space="preserve">   </w:t>
      </w:r>
    </w:p>
    <w:p w14:paraId="3D685CA7" w14:textId="77777777" w:rsidR="00127185" w:rsidRDefault="00B454FD">
      <w:pPr>
        <w:spacing w:after="0" w:line="259" w:lineRule="auto"/>
        <w:ind w:left="734" w:right="0" w:firstLine="0"/>
      </w:pPr>
      <w:r>
        <w:t xml:space="preserve">   </w:t>
      </w:r>
    </w:p>
    <w:p w14:paraId="67B758A5" w14:textId="77777777" w:rsidR="00127185" w:rsidRDefault="00B454FD">
      <w:pPr>
        <w:spacing w:after="0" w:line="259" w:lineRule="auto"/>
        <w:ind w:left="14" w:right="0" w:firstLine="0"/>
      </w:pPr>
      <w:r>
        <w:t xml:space="preserve">   </w:t>
      </w:r>
    </w:p>
    <w:p w14:paraId="7FD093F2" w14:textId="77777777" w:rsidR="00127185" w:rsidRDefault="00B454FD">
      <w:pPr>
        <w:numPr>
          <w:ilvl w:val="0"/>
          <w:numId w:val="1"/>
        </w:numPr>
        <w:ind w:right="368" w:hanging="360"/>
      </w:pPr>
      <w:r>
        <w:t xml:space="preserve">Built and tested email templates for leave request, approval, rejection, payment, and reminders   </w:t>
      </w:r>
    </w:p>
    <w:p w14:paraId="7FC89B3A" w14:textId="77777777" w:rsidR="00127185" w:rsidRDefault="00B454FD">
      <w:pPr>
        <w:spacing w:after="0" w:line="259" w:lineRule="auto"/>
        <w:ind w:left="614" w:right="0" w:firstLine="0"/>
      </w:pPr>
      <w:r>
        <w:t xml:space="preserve">   </w:t>
      </w:r>
    </w:p>
    <w:p w14:paraId="4DF80B10" w14:textId="77777777" w:rsidR="00127185" w:rsidRDefault="00B454FD">
      <w:pPr>
        <w:spacing w:after="0" w:line="259" w:lineRule="auto"/>
        <w:ind w:left="0" w:right="734" w:firstLine="0"/>
        <w:jc w:val="right"/>
      </w:pPr>
      <w:r>
        <w:rPr>
          <w:noProof/>
        </w:rPr>
        <w:drawing>
          <wp:inline distT="0" distB="0" distL="0" distR="0" wp14:anchorId="5D37393C" wp14:editId="2A9BA9B6">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3"/>
                    <a:stretch>
                      <a:fillRect/>
                    </a:stretch>
                  </pic:blipFill>
                  <pic:spPr>
                    <a:xfrm>
                      <a:off x="0" y="0"/>
                      <a:ext cx="5707381" cy="2821686"/>
                    </a:xfrm>
                    <a:prstGeom prst="rect">
                      <a:avLst/>
                    </a:prstGeom>
                  </pic:spPr>
                </pic:pic>
              </a:graphicData>
            </a:graphic>
          </wp:inline>
        </w:drawing>
      </w:r>
      <w:r>
        <w:t xml:space="preserve">   </w:t>
      </w:r>
    </w:p>
    <w:p w14:paraId="3FCD3C8E" w14:textId="77777777" w:rsidR="00127185" w:rsidRDefault="00B454FD">
      <w:pPr>
        <w:spacing w:after="0" w:line="259" w:lineRule="auto"/>
        <w:ind w:left="14" w:right="0" w:firstLine="0"/>
      </w:pPr>
      <w:r>
        <w:t xml:space="preserve">   </w:t>
      </w:r>
    </w:p>
    <w:p w14:paraId="3F98E1F6" w14:textId="77777777" w:rsidR="00127185" w:rsidRDefault="00B454FD">
      <w:pPr>
        <w:spacing w:after="0" w:line="259" w:lineRule="auto"/>
        <w:ind w:left="14" w:right="0" w:firstLine="0"/>
      </w:pPr>
      <w:r>
        <w:t xml:space="preserve">   </w:t>
      </w:r>
    </w:p>
    <w:p w14:paraId="6721740E" w14:textId="77777777" w:rsidR="00127185" w:rsidRDefault="00B454FD">
      <w:pPr>
        <w:spacing w:after="0" w:line="259" w:lineRule="auto"/>
        <w:ind w:left="0" w:right="646" w:firstLine="0"/>
        <w:jc w:val="right"/>
      </w:pPr>
      <w:r>
        <w:rPr>
          <w:noProof/>
        </w:rPr>
        <w:drawing>
          <wp:inline distT="0" distB="0" distL="0" distR="0" wp14:anchorId="30CA68B6" wp14:editId="601FCD6E">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4"/>
                    <a:stretch>
                      <a:fillRect/>
                    </a:stretch>
                  </pic:blipFill>
                  <pic:spPr>
                    <a:xfrm>
                      <a:off x="0" y="0"/>
                      <a:ext cx="5765800" cy="2736596"/>
                    </a:xfrm>
                    <a:prstGeom prst="rect">
                      <a:avLst/>
                    </a:prstGeom>
                  </pic:spPr>
                </pic:pic>
              </a:graphicData>
            </a:graphic>
          </wp:inline>
        </w:drawing>
      </w:r>
      <w:r>
        <w:t xml:space="preserve">   </w:t>
      </w:r>
    </w:p>
    <w:p w14:paraId="096E2730" w14:textId="77777777" w:rsidR="00127185" w:rsidRDefault="00B454FD">
      <w:pPr>
        <w:spacing w:after="0" w:line="259" w:lineRule="auto"/>
        <w:ind w:left="14" w:right="0" w:firstLine="0"/>
      </w:pPr>
      <w:r>
        <w:t xml:space="preserve">   </w:t>
      </w:r>
    </w:p>
    <w:p w14:paraId="61E217B4" w14:textId="77777777" w:rsidR="00127185" w:rsidRDefault="00B454FD">
      <w:pPr>
        <w:spacing w:after="0" w:line="259" w:lineRule="auto"/>
        <w:ind w:left="0" w:right="360" w:firstLine="0"/>
        <w:jc w:val="right"/>
      </w:pPr>
      <w:r>
        <w:rPr>
          <w:noProof/>
        </w:rPr>
        <w:drawing>
          <wp:inline distT="0" distB="0" distL="0" distR="0" wp14:anchorId="3F18E175" wp14:editId="388E1FF1">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5"/>
                    <a:stretch>
                      <a:fillRect/>
                    </a:stretch>
                  </pic:blipFill>
                  <pic:spPr>
                    <a:xfrm>
                      <a:off x="0" y="0"/>
                      <a:ext cx="5946141" cy="2813050"/>
                    </a:xfrm>
                    <a:prstGeom prst="rect">
                      <a:avLst/>
                    </a:prstGeom>
                  </pic:spPr>
                </pic:pic>
              </a:graphicData>
            </a:graphic>
          </wp:inline>
        </w:drawing>
      </w:r>
      <w:r>
        <w:t xml:space="preserve">   </w:t>
      </w:r>
    </w:p>
    <w:p w14:paraId="39B4483B" w14:textId="77777777" w:rsidR="00127185" w:rsidRDefault="00B454FD">
      <w:pPr>
        <w:spacing w:after="0" w:line="259" w:lineRule="auto"/>
        <w:ind w:left="14" w:right="0" w:firstLine="0"/>
      </w:pPr>
      <w:r>
        <w:t xml:space="preserve">   </w:t>
      </w:r>
    </w:p>
    <w:p w14:paraId="5443D23A" w14:textId="77777777" w:rsidR="00127185" w:rsidRDefault="00B454FD">
      <w:pPr>
        <w:spacing w:after="0" w:line="259" w:lineRule="auto"/>
        <w:ind w:left="14" w:right="0" w:firstLine="0"/>
      </w:pPr>
      <w:r>
        <w:t xml:space="preserve">   </w:t>
      </w:r>
    </w:p>
    <w:p w14:paraId="48E4F042" w14:textId="77777777" w:rsidR="00127185" w:rsidRDefault="00B454FD">
      <w:pPr>
        <w:spacing w:after="0" w:line="259" w:lineRule="auto"/>
        <w:ind w:left="0" w:right="360" w:firstLine="0"/>
        <w:jc w:val="right"/>
      </w:pPr>
      <w:r>
        <w:rPr>
          <w:noProof/>
        </w:rPr>
        <w:drawing>
          <wp:inline distT="0" distB="0" distL="0" distR="0" wp14:anchorId="3F6C439B" wp14:editId="376A7018">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6"/>
                    <a:stretch>
                      <a:fillRect/>
                    </a:stretch>
                  </pic:blipFill>
                  <pic:spPr>
                    <a:xfrm>
                      <a:off x="0" y="0"/>
                      <a:ext cx="5945125" cy="2830830"/>
                    </a:xfrm>
                    <a:prstGeom prst="rect">
                      <a:avLst/>
                    </a:prstGeom>
                  </pic:spPr>
                </pic:pic>
              </a:graphicData>
            </a:graphic>
          </wp:inline>
        </w:drawing>
      </w:r>
      <w:r>
        <w:t xml:space="preserve">   </w:t>
      </w:r>
    </w:p>
    <w:p w14:paraId="11E1F11E" w14:textId="77777777" w:rsidR="00127185" w:rsidRDefault="00B454FD">
      <w:pPr>
        <w:spacing w:after="0" w:line="259" w:lineRule="auto"/>
        <w:ind w:left="14" w:right="0" w:firstLine="0"/>
      </w:pPr>
      <w:r>
        <w:t xml:space="preserve">   </w:t>
      </w:r>
    </w:p>
    <w:p w14:paraId="23EBB6E9" w14:textId="77777777" w:rsidR="00127185" w:rsidRDefault="00B454FD">
      <w:pPr>
        <w:spacing w:after="0" w:line="259" w:lineRule="auto"/>
        <w:ind w:left="0" w:right="360" w:firstLine="0"/>
        <w:jc w:val="right"/>
      </w:pPr>
      <w:r>
        <w:rPr>
          <w:noProof/>
        </w:rPr>
        <w:drawing>
          <wp:inline distT="0" distB="0" distL="0" distR="0" wp14:anchorId="095B19F2" wp14:editId="06FF087F">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7"/>
                    <a:stretch>
                      <a:fillRect/>
                    </a:stretch>
                  </pic:blipFill>
                  <pic:spPr>
                    <a:xfrm>
                      <a:off x="0" y="0"/>
                      <a:ext cx="5945505" cy="2794508"/>
                    </a:xfrm>
                    <a:prstGeom prst="rect">
                      <a:avLst/>
                    </a:prstGeom>
                  </pic:spPr>
                </pic:pic>
              </a:graphicData>
            </a:graphic>
          </wp:inline>
        </w:drawing>
      </w:r>
      <w:r>
        <w:t xml:space="preserve">   </w:t>
      </w:r>
    </w:p>
    <w:p w14:paraId="24D4C62A" w14:textId="77777777" w:rsidR="00127185" w:rsidRDefault="00B454FD">
      <w:pPr>
        <w:spacing w:after="0" w:line="259" w:lineRule="auto"/>
        <w:ind w:left="14" w:right="0" w:firstLine="0"/>
      </w:pPr>
      <w:r>
        <w:t xml:space="preserve">   </w:t>
      </w:r>
    </w:p>
    <w:p w14:paraId="11C2F19B" w14:textId="77777777" w:rsidR="00127185" w:rsidRDefault="00B454FD">
      <w:pPr>
        <w:spacing w:after="19" w:line="259" w:lineRule="auto"/>
        <w:ind w:left="14" w:right="0" w:firstLine="0"/>
      </w:pPr>
      <w:r>
        <w:t xml:space="preserve">   </w:t>
      </w:r>
    </w:p>
    <w:p w14:paraId="7EBB918F" w14:textId="77777777" w:rsidR="00127185" w:rsidRDefault="00B454FD">
      <w:pPr>
        <w:numPr>
          <w:ilvl w:val="0"/>
          <w:numId w:val="1"/>
        </w:numPr>
        <w:ind w:right="368" w:hanging="360"/>
      </w:pPr>
      <w:r>
        <w:t xml:space="preserve">Approval Process creation   </w:t>
      </w:r>
    </w:p>
    <w:p w14:paraId="7CCC1B5F" w14:textId="77777777" w:rsidR="00127185" w:rsidRDefault="00B454FD">
      <w:pPr>
        <w:spacing w:after="0" w:line="259" w:lineRule="auto"/>
        <w:ind w:left="1454" w:right="0" w:firstLine="0"/>
      </w:pPr>
      <w:r>
        <w:t xml:space="preserve">   </w:t>
      </w:r>
    </w:p>
    <w:p w14:paraId="3D43189A" w14:textId="77777777" w:rsidR="00127185" w:rsidRDefault="00B454FD">
      <w:pPr>
        <w:ind w:left="1464" w:right="368"/>
      </w:pPr>
      <w:r>
        <w:t xml:space="preserve">For Tenant Leaving:   </w:t>
      </w:r>
    </w:p>
    <w:p w14:paraId="5213A6FB" w14:textId="77777777" w:rsidR="00127185" w:rsidRDefault="00B454FD">
      <w:pPr>
        <w:spacing w:after="0" w:line="259" w:lineRule="auto"/>
        <w:ind w:left="14" w:right="0" w:firstLine="0"/>
      </w:pPr>
      <w:r>
        <w:t xml:space="preserve">   </w:t>
      </w:r>
    </w:p>
    <w:p w14:paraId="56F9DF9F" w14:textId="77777777" w:rsidR="00127185" w:rsidRDefault="00B454FD">
      <w:pPr>
        <w:spacing w:after="0" w:line="259" w:lineRule="auto"/>
        <w:ind w:left="0" w:right="360" w:firstLine="0"/>
        <w:jc w:val="right"/>
      </w:pPr>
      <w:r>
        <w:rPr>
          <w:noProof/>
        </w:rPr>
        <w:drawing>
          <wp:inline distT="0" distB="0" distL="0" distR="0" wp14:anchorId="00F5B0BB" wp14:editId="6C899913">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8"/>
                    <a:stretch>
                      <a:fillRect/>
                    </a:stretch>
                  </pic:blipFill>
                  <pic:spPr>
                    <a:xfrm>
                      <a:off x="0" y="0"/>
                      <a:ext cx="5945379" cy="2955925"/>
                    </a:xfrm>
                    <a:prstGeom prst="rect">
                      <a:avLst/>
                    </a:prstGeom>
                  </pic:spPr>
                </pic:pic>
              </a:graphicData>
            </a:graphic>
          </wp:inline>
        </w:drawing>
      </w:r>
      <w:r>
        <w:t xml:space="preserve">   </w:t>
      </w:r>
    </w:p>
    <w:p w14:paraId="4B04BAF1" w14:textId="77777777" w:rsidR="00127185" w:rsidRDefault="00B454FD">
      <w:pPr>
        <w:spacing w:after="0" w:line="259" w:lineRule="auto"/>
        <w:ind w:left="14" w:right="0" w:firstLine="0"/>
      </w:pPr>
      <w:r>
        <w:t xml:space="preserve">   </w:t>
      </w:r>
    </w:p>
    <w:p w14:paraId="0F8483C6" w14:textId="77777777" w:rsidR="00127185" w:rsidRDefault="00B454FD">
      <w:pPr>
        <w:spacing w:after="0" w:line="259" w:lineRule="auto"/>
        <w:ind w:left="14" w:right="0" w:firstLine="0"/>
      </w:pPr>
      <w:r>
        <w:t xml:space="preserve">   </w:t>
      </w:r>
    </w:p>
    <w:p w14:paraId="69BFFCB2" w14:textId="77777777" w:rsidR="00127185" w:rsidRDefault="00B454FD">
      <w:pPr>
        <w:spacing w:after="58" w:line="259" w:lineRule="auto"/>
        <w:ind w:left="14" w:right="0" w:firstLine="0"/>
      </w:pPr>
      <w:r>
        <w:t xml:space="preserve">   </w:t>
      </w:r>
    </w:p>
    <w:p w14:paraId="054E3A98" w14:textId="77777777" w:rsidR="00127185" w:rsidRDefault="00B454FD">
      <w:pPr>
        <w:tabs>
          <w:tab w:val="center" w:pos="1797"/>
        </w:tabs>
        <w:ind w:left="0" w:right="0" w:firstLine="0"/>
      </w:pPr>
      <w:r>
        <w:t xml:space="preserve">   </w:t>
      </w:r>
      <w:r>
        <w:tab/>
        <w:t xml:space="preserve">For Check for Vacant:   </w:t>
      </w:r>
    </w:p>
    <w:p w14:paraId="252A8B59" w14:textId="77777777" w:rsidR="00127185" w:rsidRDefault="00B454FD">
      <w:pPr>
        <w:spacing w:after="0" w:line="259" w:lineRule="auto"/>
        <w:ind w:left="14" w:right="0" w:firstLine="0"/>
      </w:pPr>
      <w:r>
        <w:t xml:space="preserve">   </w:t>
      </w:r>
    </w:p>
    <w:p w14:paraId="6C309CA9" w14:textId="77777777" w:rsidR="00127185" w:rsidRDefault="00B454FD">
      <w:pPr>
        <w:spacing w:after="0" w:line="259" w:lineRule="auto"/>
        <w:ind w:left="0" w:right="360" w:firstLine="0"/>
        <w:jc w:val="right"/>
      </w:pPr>
      <w:r>
        <w:rPr>
          <w:noProof/>
        </w:rPr>
        <w:drawing>
          <wp:inline distT="0" distB="0" distL="0" distR="0" wp14:anchorId="75C24F02" wp14:editId="3A5DF4B1">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5945505" cy="2946908"/>
                    </a:xfrm>
                    <a:prstGeom prst="rect">
                      <a:avLst/>
                    </a:prstGeom>
                  </pic:spPr>
                </pic:pic>
              </a:graphicData>
            </a:graphic>
          </wp:inline>
        </w:drawing>
      </w:r>
      <w:r>
        <w:t xml:space="preserve">   </w:t>
      </w:r>
    </w:p>
    <w:p w14:paraId="1FF6FC9A" w14:textId="77777777" w:rsidR="00127185" w:rsidRDefault="00B454FD">
      <w:pPr>
        <w:spacing w:after="0" w:line="259" w:lineRule="auto"/>
        <w:ind w:left="14" w:right="0" w:firstLine="0"/>
      </w:pPr>
      <w:r>
        <w:t xml:space="preserve">   </w:t>
      </w:r>
    </w:p>
    <w:p w14:paraId="61456780" w14:textId="77777777" w:rsidR="00127185" w:rsidRDefault="00B454FD">
      <w:pPr>
        <w:spacing w:after="17" w:line="259" w:lineRule="auto"/>
        <w:ind w:left="14" w:right="0" w:firstLine="0"/>
      </w:pPr>
      <w:r>
        <w:t xml:space="preserve">   </w:t>
      </w:r>
    </w:p>
    <w:p w14:paraId="3EA0853F" w14:textId="77777777" w:rsidR="00127185" w:rsidRDefault="00B454FD">
      <w:pPr>
        <w:numPr>
          <w:ilvl w:val="0"/>
          <w:numId w:val="1"/>
        </w:numPr>
        <w:ind w:right="368" w:hanging="360"/>
      </w:pPr>
      <w:r>
        <w:t xml:space="preserve">Apex Trigger   </w:t>
      </w:r>
    </w:p>
    <w:p w14:paraId="2F24A35F" w14:textId="77777777" w:rsidR="00127185" w:rsidRDefault="00B454FD">
      <w:pPr>
        <w:spacing w:after="0" w:line="259" w:lineRule="auto"/>
        <w:ind w:left="734" w:right="0" w:firstLine="0"/>
      </w:pPr>
      <w:r>
        <w:t xml:space="preserve">   </w:t>
      </w:r>
    </w:p>
    <w:p w14:paraId="2B9C330D" w14:textId="77777777" w:rsidR="00127185" w:rsidRDefault="00B454FD">
      <w:pPr>
        <w:ind w:left="744" w:right="368"/>
      </w:pPr>
      <w:r>
        <w:t xml:space="preserve">Create an Apex Trigger   </w:t>
      </w:r>
    </w:p>
    <w:p w14:paraId="225F54C3" w14:textId="77777777" w:rsidR="00127185" w:rsidRDefault="00B454FD">
      <w:pPr>
        <w:spacing w:after="0" w:line="259" w:lineRule="auto"/>
        <w:ind w:left="734" w:right="0" w:firstLine="0"/>
      </w:pPr>
      <w:r>
        <w:t xml:space="preserve">   </w:t>
      </w:r>
    </w:p>
    <w:p w14:paraId="3E438AEA" w14:textId="77777777" w:rsidR="00127185" w:rsidRDefault="00B454FD">
      <w:pPr>
        <w:spacing w:after="0" w:line="259" w:lineRule="auto"/>
        <w:ind w:left="0" w:right="360" w:firstLine="0"/>
        <w:jc w:val="right"/>
      </w:pPr>
      <w:r>
        <w:rPr>
          <w:noProof/>
        </w:rPr>
        <w:drawing>
          <wp:inline distT="0" distB="0" distL="0" distR="0" wp14:anchorId="4180F29B" wp14:editId="0AE80904">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0"/>
                    <a:stretch>
                      <a:fillRect/>
                    </a:stretch>
                  </pic:blipFill>
                  <pic:spPr>
                    <a:xfrm>
                      <a:off x="0" y="0"/>
                      <a:ext cx="5945125" cy="2983230"/>
                    </a:xfrm>
                    <a:prstGeom prst="rect">
                      <a:avLst/>
                    </a:prstGeom>
                  </pic:spPr>
                </pic:pic>
              </a:graphicData>
            </a:graphic>
          </wp:inline>
        </w:drawing>
      </w:r>
      <w:r>
        <w:t xml:space="preserve">   </w:t>
      </w:r>
    </w:p>
    <w:p w14:paraId="40351730" w14:textId="77777777" w:rsidR="00127185" w:rsidRDefault="00B454FD">
      <w:pPr>
        <w:spacing w:after="0" w:line="259" w:lineRule="auto"/>
        <w:ind w:left="0" w:right="360" w:firstLine="0"/>
        <w:jc w:val="right"/>
      </w:pPr>
      <w:r>
        <w:rPr>
          <w:noProof/>
        </w:rPr>
        <w:drawing>
          <wp:inline distT="0" distB="0" distL="0" distR="0" wp14:anchorId="02AE96BA" wp14:editId="7ED920DA">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1"/>
                    <a:stretch>
                      <a:fillRect/>
                    </a:stretch>
                  </pic:blipFill>
                  <pic:spPr>
                    <a:xfrm>
                      <a:off x="0" y="0"/>
                      <a:ext cx="5945125" cy="3089910"/>
                    </a:xfrm>
                    <a:prstGeom prst="rect">
                      <a:avLst/>
                    </a:prstGeom>
                  </pic:spPr>
                </pic:pic>
              </a:graphicData>
            </a:graphic>
          </wp:inline>
        </w:drawing>
      </w:r>
      <w:r>
        <w:t xml:space="preserve">   </w:t>
      </w:r>
    </w:p>
    <w:p w14:paraId="4FC760A8" w14:textId="77777777" w:rsidR="00127185" w:rsidRDefault="00B454FD">
      <w:pPr>
        <w:spacing w:after="0" w:line="259" w:lineRule="auto"/>
        <w:ind w:left="14" w:right="0" w:firstLine="0"/>
      </w:pPr>
      <w:r>
        <w:t xml:space="preserve">   </w:t>
      </w:r>
    </w:p>
    <w:p w14:paraId="2ED3ED2A" w14:textId="77777777" w:rsidR="00127185" w:rsidRDefault="00B454FD">
      <w:pPr>
        <w:ind w:left="19" w:right="368"/>
      </w:pPr>
      <w:r>
        <w:t xml:space="preserve">Create an Apex Handler class   </w:t>
      </w:r>
    </w:p>
    <w:p w14:paraId="133E3FD3" w14:textId="77777777" w:rsidR="00127185" w:rsidRDefault="00B454FD">
      <w:pPr>
        <w:spacing w:after="0" w:line="259" w:lineRule="auto"/>
        <w:ind w:left="14" w:right="0" w:firstLine="0"/>
      </w:pPr>
      <w:r>
        <w:t xml:space="preserve">   </w:t>
      </w:r>
    </w:p>
    <w:p w14:paraId="562333C7" w14:textId="77777777" w:rsidR="00127185" w:rsidRDefault="00B454FD">
      <w:pPr>
        <w:spacing w:after="0" w:line="259" w:lineRule="auto"/>
        <w:ind w:left="0" w:right="360" w:firstLine="0"/>
        <w:jc w:val="right"/>
      </w:pPr>
      <w:r>
        <w:rPr>
          <w:noProof/>
        </w:rPr>
        <w:drawing>
          <wp:inline distT="0" distB="0" distL="0" distR="0" wp14:anchorId="6ACE4FBE" wp14:editId="07D6293B">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2"/>
                    <a:stretch>
                      <a:fillRect/>
                    </a:stretch>
                  </pic:blipFill>
                  <pic:spPr>
                    <a:xfrm>
                      <a:off x="0" y="0"/>
                      <a:ext cx="5946141" cy="3072130"/>
                    </a:xfrm>
                    <a:prstGeom prst="rect">
                      <a:avLst/>
                    </a:prstGeom>
                  </pic:spPr>
                </pic:pic>
              </a:graphicData>
            </a:graphic>
          </wp:inline>
        </w:drawing>
      </w:r>
      <w:r>
        <w:t xml:space="preserve">   </w:t>
      </w:r>
    </w:p>
    <w:p w14:paraId="1F8646FE" w14:textId="77777777" w:rsidR="00127185" w:rsidRDefault="00B454FD">
      <w:pPr>
        <w:spacing w:after="0" w:line="259" w:lineRule="auto"/>
        <w:ind w:left="0" w:right="360" w:firstLine="0"/>
        <w:jc w:val="right"/>
      </w:pPr>
      <w:r>
        <w:rPr>
          <w:noProof/>
        </w:rPr>
        <w:drawing>
          <wp:inline distT="0" distB="0" distL="0" distR="0" wp14:anchorId="3DF883FE" wp14:editId="01EC6CA9">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3"/>
                    <a:stretch>
                      <a:fillRect/>
                    </a:stretch>
                  </pic:blipFill>
                  <pic:spPr>
                    <a:xfrm>
                      <a:off x="0" y="0"/>
                      <a:ext cx="5945379" cy="3032125"/>
                    </a:xfrm>
                    <a:prstGeom prst="rect">
                      <a:avLst/>
                    </a:prstGeom>
                  </pic:spPr>
                </pic:pic>
              </a:graphicData>
            </a:graphic>
          </wp:inline>
        </w:drawing>
      </w:r>
      <w:r>
        <w:t xml:space="preserve">   </w:t>
      </w:r>
    </w:p>
    <w:p w14:paraId="7D5E2EC0" w14:textId="77777777" w:rsidR="00127185" w:rsidRDefault="00B454FD">
      <w:pPr>
        <w:numPr>
          <w:ilvl w:val="0"/>
          <w:numId w:val="1"/>
        </w:numPr>
        <w:ind w:right="368" w:hanging="360"/>
      </w:pPr>
      <w:r>
        <w:t xml:space="preserve">FLOWS   </w:t>
      </w:r>
    </w:p>
    <w:p w14:paraId="21346999" w14:textId="77777777" w:rsidR="00127185" w:rsidRDefault="00B454FD">
      <w:pPr>
        <w:spacing w:after="0" w:line="259" w:lineRule="auto"/>
        <w:ind w:left="734" w:right="0" w:firstLine="0"/>
      </w:pPr>
      <w:r>
        <w:t xml:space="preserve">   </w:t>
      </w:r>
    </w:p>
    <w:p w14:paraId="72C3D125" w14:textId="77777777" w:rsidR="00127185" w:rsidRDefault="00B454FD">
      <w:pPr>
        <w:spacing w:after="0" w:line="259" w:lineRule="auto"/>
        <w:ind w:left="0" w:right="360" w:firstLine="0"/>
        <w:jc w:val="right"/>
      </w:pPr>
      <w:r>
        <w:rPr>
          <w:noProof/>
        </w:rPr>
        <w:drawing>
          <wp:inline distT="0" distB="0" distL="0" distR="0" wp14:anchorId="66114A83" wp14:editId="4064697F">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4"/>
                    <a:stretch>
                      <a:fillRect/>
                    </a:stretch>
                  </pic:blipFill>
                  <pic:spPr>
                    <a:xfrm>
                      <a:off x="0" y="0"/>
                      <a:ext cx="5945125" cy="3013710"/>
                    </a:xfrm>
                    <a:prstGeom prst="rect">
                      <a:avLst/>
                    </a:prstGeom>
                  </pic:spPr>
                </pic:pic>
              </a:graphicData>
            </a:graphic>
          </wp:inline>
        </w:drawing>
      </w:r>
      <w:r>
        <w:t xml:space="preserve">   </w:t>
      </w:r>
    </w:p>
    <w:p w14:paraId="5D3B6BFB" w14:textId="77777777" w:rsidR="00127185" w:rsidRDefault="00B454FD">
      <w:pPr>
        <w:spacing w:after="0" w:line="259" w:lineRule="auto"/>
        <w:ind w:left="0" w:right="360" w:firstLine="0"/>
        <w:jc w:val="right"/>
      </w:pPr>
      <w:r>
        <w:rPr>
          <w:noProof/>
        </w:rPr>
        <w:drawing>
          <wp:inline distT="0" distB="0" distL="0" distR="0" wp14:anchorId="672FF8D0" wp14:editId="36692EF0">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5"/>
                    <a:stretch>
                      <a:fillRect/>
                    </a:stretch>
                  </pic:blipFill>
                  <pic:spPr>
                    <a:xfrm>
                      <a:off x="0" y="0"/>
                      <a:ext cx="5945379" cy="2955925"/>
                    </a:xfrm>
                    <a:prstGeom prst="rect">
                      <a:avLst/>
                    </a:prstGeom>
                  </pic:spPr>
                </pic:pic>
              </a:graphicData>
            </a:graphic>
          </wp:inline>
        </w:drawing>
      </w:r>
      <w:r>
        <w:t xml:space="preserve">   </w:t>
      </w:r>
    </w:p>
    <w:p w14:paraId="4BAA599E" w14:textId="77777777" w:rsidR="00127185" w:rsidRDefault="00B454FD">
      <w:pPr>
        <w:spacing w:after="0" w:line="259" w:lineRule="auto"/>
        <w:ind w:left="734" w:right="0" w:firstLine="0"/>
      </w:pPr>
      <w:r>
        <w:t xml:space="preserve">   </w:t>
      </w:r>
    </w:p>
    <w:p w14:paraId="613CEFA4" w14:textId="77777777" w:rsidR="00127185" w:rsidRDefault="00B454FD">
      <w:pPr>
        <w:spacing w:after="14" w:line="259" w:lineRule="auto"/>
        <w:ind w:left="734" w:right="0" w:firstLine="0"/>
      </w:pPr>
      <w:r>
        <w:t xml:space="preserve">   </w:t>
      </w:r>
    </w:p>
    <w:p w14:paraId="79C26055" w14:textId="77777777" w:rsidR="00127185" w:rsidRDefault="00B454FD">
      <w:pPr>
        <w:numPr>
          <w:ilvl w:val="0"/>
          <w:numId w:val="1"/>
        </w:numPr>
        <w:ind w:right="368" w:hanging="360"/>
      </w:pPr>
      <w:r>
        <w:t xml:space="preserve">Schedule class:   </w:t>
      </w:r>
    </w:p>
    <w:p w14:paraId="30F6A374" w14:textId="77777777" w:rsidR="00127185" w:rsidRDefault="00B454FD">
      <w:pPr>
        <w:ind w:left="744" w:right="368"/>
      </w:pPr>
      <w:r>
        <w:t xml:space="preserve">Create an Apex Class   </w:t>
      </w:r>
    </w:p>
    <w:p w14:paraId="00E95550" w14:textId="77777777" w:rsidR="00127185" w:rsidRDefault="00B454FD">
      <w:pPr>
        <w:spacing w:after="0" w:line="259" w:lineRule="auto"/>
        <w:ind w:left="734" w:right="0" w:firstLine="0"/>
      </w:pPr>
      <w:r>
        <w:t xml:space="preserve">   </w:t>
      </w:r>
    </w:p>
    <w:p w14:paraId="127A8C12" w14:textId="77777777" w:rsidR="00127185" w:rsidRDefault="00B454FD">
      <w:pPr>
        <w:spacing w:after="0" w:line="259" w:lineRule="auto"/>
        <w:ind w:left="0" w:right="360" w:firstLine="0"/>
        <w:jc w:val="right"/>
      </w:pPr>
      <w:r>
        <w:rPr>
          <w:noProof/>
        </w:rPr>
        <w:drawing>
          <wp:inline distT="0" distB="0" distL="0" distR="0" wp14:anchorId="7C3A6BD3" wp14:editId="68477828">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6"/>
                    <a:stretch>
                      <a:fillRect/>
                    </a:stretch>
                  </pic:blipFill>
                  <pic:spPr>
                    <a:xfrm>
                      <a:off x="0" y="0"/>
                      <a:ext cx="5945379" cy="3108325"/>
                    </a:xfrm>
                    <a:prstGeom prst="rect">
                      <a:avLst/>
                    </a:prstGeom>
                  </pic:spPr>
                </pic:pic>
              </a:graphicData>
            </a:graphic>
          </wp:inline>
        </w:drawing>
      </w:r>
      <w:r>
        <w:t xml:space="preserve">   </w:t>
      </w:r>
    </w:p>
    <w:p w14:paraId="025C5640" w14:textId="77777777" w:rsidR="00127185" w:rsidRDefault="00B454FD">
      <w:pPr>
        <w:spacing w:after="0" w:line="259" w:lineRule="auto"/>
        <w:ind w:left="0" w:right="360" w:firstLine="0"/>
        <w:jc w:val="right"/>
      </w:pPr>
      <w:r>
        <w:rPr>
          <w:noProof/>
        </w:rPr>
        <w:drawing>
          <wp:inline distT="0" distB="0" distL="0" distR="0" wp14:anchorId="18D99623" wp14:editId="6E617D00">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2B658DB6" w14:textId="77777777" w:rsidR="00127185" w:rsidRDefault="00B454FD">
      <w:pPr>
        <w:spacing w:after="0" w:line="259" w:lineRule="auto"/>
        <w:ind w:left="14" w:right="0" w:firstLine="0"/>
      </w:pPr>
      <w:r>
        <w:t xml:space="preserve">   </w:t>
      </w:r>
    </w:p>
    <w:p w14:paraId="71FA40A4" w14:textId="77777777" w:rsidR="00127185" w:rsidRDefault="00B454FD">
      <w:pPr>
        <w:ind w:left="19" w:right="368"/>
      </w:pPr>
      <w:r>
        <w:t xml:space="preserve">Schedule Apex class   </w:t>
      </w:r>
    </w:p>
    <w:p w14:paraId="288ED1A6" w14:textId="77777777" w:rsidR="00127185" w:rsidRDefault="00B454FD">
      <w:pPr>
        <w:spacing w:after="0" w:line="259" w:lineRule="auto"/>
        <w:ind w:left="14" w:right="0" w:firstLine="0"/>
      </w:pPr>
      <w:r>
        <w:t xml:space="preserve">   </w:t>
      </w:r>
    </w:p>
    <w:p w14:paraId="0A0D8521" w14:textId="77777777" w:rsidR="00127185" w:rsidRDefault="00B454FD">
      <w:pPr>
        <w:spacing w:after="0" w:line="259" w:lineRule="auto"/>
        <w:ind w:left="0" w:right="360" w:firstLine="0"/>
        <w:jc w:val="right"/>
      </w:pPr>
      <w:r>
        <w:rPr>
          <w:noProof/>
        </w:rPr>
        <w:drawing>
          <wp:inline distT="0" distB="0" distL="0" distR="0" wp14:anchorId="2D05635C" wp14:editId="42C18BBA">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8"/>
                    <a:stretch>
                      <a:fillRect/>
                    </a:stretch>
                  </pic:blipFill>
                  <pic:spPr>
                    <a:xfrm>
                      <a:off x="0" y="0"/>
                      <a:ext cx="5945379" cy="2879725"/>
                    </a:xfrm>
                    <a:prstGeom prst="rect">
                      <a:avLst/>
                    </a:prstGeom>
                  </pic:spPr>
                </pic:pic>
              </a:graphicData>
            </a:graphic>
          </wp:inline>
        </w:drawing>
      </w:r>
      <w:r>
        <w:t xml:space="preserve">   </w:t>
      </w:r>
    </w:p>
    <w:p w14:paraId="43B902D4" w14:textId="77777777" w:rsidR="00127185" w:rsidRDefault="00B454FD">
      <w:pPr>
        <w:spacing w:after="0" w:line="259" w:lineRule="auto"/>
        <w:ind w:left="14" w:right="0" w:firstLine="0"/>
      </w:pPr>
      <w:r>
        <w:t xml:space="preserve">   </w:t>
      </w:r>
    </w:p>
    <w:p w14:paraId="2BAE4F91" w14:textId="77777777" w:rsidR="00127185" w:rsidRDefault="00B454FD">
      <w:pPr>
        <w:spacing w:after="0" w:line="259" w:lineRule="auto"/>
        <w:ind w:left="0" w:right="360" w:firstLine="0"/>
        <w:jc w:val="right"/>
      </w:pPr>
      <w:r>
        <w:rPr>
          <w:noProof/>
        </w:rPr>
        <w:drawing>
          <wp:inline distT="0" distB="0" distL="0" distR="0" wp14:anchorId="161A271B" wp14:editId="045AE3B2">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9"/>
                    <a:stretch>
                      <a:fillRect/>
                    </a:stretch>
                  </pic:blipFill>
                  <pic:spPr>
                    <a:xfrm>
                      <a:off x="0" y="0"/>
                      <a:ext cx="5946141" cy="2965450"/>
                    </a:xfrm>
                    <a:prstGeom prst="rect">
                      <a:avLst/>
                    </a:prstGeom>
                  </pic:spPr>
                </pic:pic>
              </a:graphicData>
            </a:graphic>
          </wp:inline>
        </w:drawing>
      </w:r>
      <w:r>
        <w:t xml:space="preserve">   </w:t>
      </w:r>
    </w:p>
    <w:p w14:paraId="592F2B44" w14:textId="77777777" w:rsidR="00127185" w:rsidRDefault="00B454FD">
      <w:pPr>
        <w:spacing w:after="0" w:line="259" w:lineRule="auto"/>
        <w:ind w:left="14" w:right="0" w:firstLine="0"/>
      </w:pPr>
      <w:r>
        <w:t xml:space="preserve">   </w:t>
      </w:r>
    </w:p>
    <w:p w14:paraId="019BB563" w14:textId="77777777" w:rsidR="00127185" w:rsidRDefault="00B454FD">
      <w:pPr>
        <w:spacing w:after="0" w:line="259" w:lineRule="auto"/>
        <w:ind w:left="14" w:right="0" w:firstLine="0"/>
      </w:pPr>
      <w:r>
        <w:t xml:space="preserve">   </w:t>
      </w:r>
    </w:p>
    <w:p w14:paraId="4D8A36BC" w14:textId="77777777" w:rsidR="00127185" w:rsidRDefault="00B454FD">
      <w:pPr>
        <w:spacing w:after="0" w:line="259" w:lineRule="auto"/>
        <w:ind w:left="0" w:right="360" w:firstLine="0"/>
        <w:jc w:val="right"/>
      </w:pPr>
      <w:r>
        <w:rPr>
          <w:noProof/>
        </w:rPr>
        <w:drawing>
          <wp:inline distT="0" distB="0" distL="0" distR="0" wp14:anchorId="2DDDCF93" wp14:editId="3170FED0">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4A62A4BC" w14:textId="77777777" w:rsidR="00127185" w:rsidRDefault="00B454FD">
      <w:pPr>
        <w:spacing w:after="0" w:line="259" w:lineRule="auto"/>
        <w:ind w:left="14" w:right="0" w:firstLine="0"/>
      </w:pPr>
      <w:r>
        <w:t xml:space="preserve">   </w:t>
      </w:r>
    </w:p>
    <w:p w14:paraId="4556AED1" w14:textId="77777777" w:rsidR="00127185" w:rsidRDefault="00B454FD">
      <w:pPr>
        <w:spacing w:after="0" w:line="259" w:lineRule="auto"/>
        <w:ind w:left="14" w:right="0" w:firstLine="0"/>
      </w:pPr>
      <w:r>
        <w:t xml:space="preserve">   </w:t>
      </w:r>
    </w:p>
    <w:p w14:paraId="297D5EB2" w14:textId="77777777" w:rsidR="00127185" w:rsidRDefault="00B454FD">
      <w:pPr>
        <w:spacing w:after="0" w:line="259" w:lineRule="auto"/>
        <w:ind w:left="0" w:right="360" w:firstLine="0"/>
        <w:jc w:val="right"/>
      </w:pPr>
      <w:r>
        <w:rPr>
          <w:noProof/>
        </w:rPr>
        <w:drawing>
          <wp:inline distT="0" distB="0" distL="0" distR="0" wp14:anchorId="56EC452E" wp14:editId="4126EAD3">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1"/>
                    <a:stretch>
                      <a:fillRect/>
                    </a:stretch>
                  </pic:blipFill>
                  <pic:spPr>
                    <a:xfrm>
                      <a:off x="0" y="0"/>
                      <a:ext cx="5945505" cy="2870708"/>
                    </a:xfrm>
                    <a:prstGeom prst="rect">
                      <a:avLst/>
                    </a:prstGeom>
                  </pic:spPr>
                </pic:pic>
              </a:graphicData>
            </a:graphic>
          </wp:inline>
        </w:drawing>
      </w:r>
      <w:r>
        <w:t xml:space="preserve">   </w:t>
      </w:r>
    </w:p>
    <w:p w14:paraId="49A6932D" w14:textId="77777777" w:rsidR="00127185" w:rsidRDefault="00B454FD">
      <w:pPr>
        <w:spacing w:after="0" w:line="259" w:lineRule="auto"/>
        <w:ind w:left="14" w:right="0" w:firstLine="0"/>
      </w:pPr>
      <w:r>
        <w:t xml:space="preserve">   </w:t>
      </w:r>
    </w:p>
    <w:p w14:paraId="16690E40" w14:textId="77777777" w:rsidR="00127185" w:rsidRDefault="00B454FD">
      <w:pPr>
        <w:spacing w:after="0" w:line="259" w:lineRule="auto"/>
        <w:ind w:left="14" w:right="0" w:firstLine="0"/>
      </w:pPr>
      <w:r>
        <w:t xml:space="preserve">   </w:t>
      </w:r>
    </w:p>
    <w:p w14:paraId="57546C1D" w14:textId="77777777" w:rsidR="00127185" w:rsidRDefault="00B454FD">
      <w:pPr>
        <w:spacing w:after="0" w:line="259" w:lineRule="auto"/>
        <w:ind w:left="14" w:right="0" w:firstLine="0"/>
      </w:pPr>
      <w:r>
        <w:t xml:space="preserve">   </w:t>
      </w:r>
    </w:p>
    <w:p w14:paraId="5CC47D95" w14:textId="77777777" w:rsidR="00127185" w:rsidRDefault="00B454FD">
      <w:pPr>
        <w:spacing w:after="0" w:line="259" w:lineRule="auto"/>
        <w:ind w:left="974" w:right="0" w:firstLine="0"/>
      </w:pPr>
      <w:r>
        <w:t xml:space="preserve">   </w:t>
      </w:r>
    </w:p>
    <w:p w14:paraId="7912B04A" w14:textId="77777777" w:rsidR="00127185" w:rsidRDefault="00B454FD">
      <w:pPr>
        <w:spacing w:after="86" w:line="259" w:lineRule="auto"/>
        <w:ind w:left="974" w:right="0" w:firstLine="0"/>
      </w:pPr>
      <w:r>
        <w:t xml:space="preserve">   </w:t>
      </w:r>
    </w:p>
    <w:p w14:paraId="5D020E0D" w14:textId="77777777" w:rsidR="00127185" w:rsidRDefault="00B454FD">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D0B76D3" wp14:editId="0BDA2BC9">
                <wp:extent cx="5867400" cy="12700"/>
                <wp:effectExtent l="0" t="0" r="0" b="0"/>
                <wp:docPr id="9038" name="Group 903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5ED1A7D" id="Group 9038"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Usel&#10;WU0CAACtBQAADgAAAAAAAAAAAAAAAAAuAgAAZHJzL2Uyb0RvYy54bWxQSwECLQAUAAYACAAAACEA&#10;DYjz29sAAAADAQAADwAAAAAAAAAAAAAAAACnBAAAZHJzL2Rvd25yZXYueG1sUEsFBgAAAAAEAAQA&#10;8wAAAK8FAAAAAA==&#10;">
                <v:shape id="Shape 824"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" path="m,l5867400,e" filled="f" strokecolor="#888" strokeweight="1pt">
                  <v:stroke miterlimit="83231f" joinstyle="miter"/>
                  <v:path arrowok="t" textboxrect="0,0,5867400,0"/>
                </v:shape>
                <w10:anchorlock/>
              </v:group>
            </w:pict>
          </mc:Fallback>
        </mc:AlternateContent>
      </w:r>
      <w:r>
        <w:t xml:space="preserve">   </w:t>
      </w:r>
    </w:p>
    <w:p w14:paraId="32E1FCA3" w14:textId="77777777" w:rsidR="00127185" w:rsidRDefault="00B454FD">
      <w:pPr>
        <w:spacing w:after="929" w:line="259" w:lineRule="auto"/>
        <w:ind w:left="14" w:right="0" w:firstLine="0"/>
      </w:pPr>
      <w:r>
        <w:t xml:space="preserve">   </w:t>
      </w:r>
    </w:p>
    <w:p w14:paraId="22A5D2FB" w14:textId="77777777" w:rsidR="00127185" w:rsidRDefault="00B454FD">
      <w:pPr>
        <w:pStyle w:val="Heading1"/>
        <w:ind w:left="5"/>
      </w:pPr>
      <w:r>
        <w:t xml:space="preserve">FUNCTIONAL AND PERFORMANCE TESTING   </w:t>
      </w:r>
    </w:p>
    <w:p w14:paraId="4E9BB1E3" w14:textId="77777777" w:rsidR="00127185" w:rsidRDefault="00B454FD">
      <w:pPr>
        <w:pStyle w:val="Heading2"/>
        <w:ind w:left="-5"/>
      </w:pPr>
      <w:r>
        <w:t xml:space="preserve"> Performance Testing </w:t>
      </w:r>
      <w:r>
        <w:rPr>
          <w:sz w:val="24"/>
        </w:rPr>
        <w:t xml:space="preserve"> </w:t>
      </w:r>
      <w:r>
        <w:t xml:space="preserve"> </w:t>
      </w:r>
    </w:p>
    <w:p w14:paraId="46042EFA" w14:textId="77777777" w:rsidR="00127185" w:rsidRDefault="00B454FD">
      <w:pPr>
        <w:numPr>
          <w:ilvl w:val="0"/>
          <w:numId w:val="2"/>
        </w:numPr>
        <w:ind w:right="368" w:hanging="360"/>
      </w:pPr>
      <w:r>
        <w:t xml:space="preserve">Trigger validation by entering duplicate tenant-property records   </w:t>
      </w:r>
    </w:p>
    <w:p w14:paraId="298AFAAC" w14:textId="77777777" w:rsidR="00127185" w:rsidRDefault="00B454FD">
      <w:pPr>
        <w:spacing w:after="141" w:line="259" w:lineRule="auto"/>
        <w:ind w:left="0" w:right="360" w:firstLine="0"/>
        <w:jc w:val="right"/>
      </w:pPr>
      <w:r>
        <w:rPr>
          <w:noProof/>
        </w:rPr>
        <w:drawing>
          <wp:inline distT="0" distB="0" distL="0" distR="0" wp14:anchorId="4BCE7B29" wp14:editId="4B57B620">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2"/>
                    <a:stretch>
                      <a:fillRect/>
                    </a:stretch>
                  </pic:blipFill>
                  <pic:spPr>
                    <a:xfrm>
                      <a:off x="0" y="0"/>
                      <a:ext cx="5945505" cy="2700020"/>
                    </a:xfrm>
                    <a:prstGeom prst="rect">
                      <a:avLst/>
                    </a:prstGeom>
                  </pic:spPr>
                </pic:pic>
              </a:graphicData>
            </a:graphic>
          </wp:inline>
        </w:drawing>
      </w:r>
      <w:r>
        <w:t xml:space="preserve">   </w:t>
      </w:r>
    </w:p>
    <w:p w14:paraId="53BF67C2" w14:textId="77777777" w:rsidR="00127185" w:rsidRDefault="00B454FD">
      <w:pPr>
        <w:spacing w:after="279" w:line="259" w:lineRule="auto"/>
        <w:ind w:left="14" w:right="0" w:firstLine="0"/>
      </w:pPr>
      <w:r>
        <w:t xml:space="preserve">   </w:t>
      </w:r>
    </w:p>
    <w:p w14:paraId="70FC5E0E" w14:textId="77777777" w:rsidR="00127185" w:rsidRDefault="00B454FD">
      <w:pPr>
        <w:numPr>
          <w:ilvl w:val="0"/>
          <w:numId w:val="2"/>
        </w:numPr>
        <w:spacing w:after="109"/>
        <w:ind w:right="368" w:hanging="360"/>
      </w:pPr>
      <w:r>
        <w:t xml:space="preserve">Validation Rule checking   </w:t>
      </w:r>
    </w:p>
    <w:p w14:paraId="1CB14476" w14:textId="77777777" w:rsidR="00127185" w:rsidRDefault="00B454FD">
      <w:pPr>
        <w:spacing w:after="147" w:line="259" w:lineRule="auto"/>
        <w:ind w:left="0" w:right="360" w:firstLine="0"/>
        <w:jc w:val="right"/>
      </w:pPr>
      <w:r>
        <w:rPr>
          <w:noProof/>
        </w:rPr>
        <w:drawing>
          <wp:inline distT="0" distB="0" distL="0" distR="0" wp14:anchorId="7EF2C87B" wp14:editId="4302153D">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579C22A1" w14:textId="77777777" w:rsidR="00127185" w:rsidRDefault="00B454FD">
      <w:pPr>
        <w:spacing w:after="0" w:line="259" w:lineRule="auto"/>
        <w:ind w:left="14" w:right="0" w:firstLine="0"/>
      </w:pPr>
      <w:r>
        <w:t xml:space="preserve">   </w:t>
      </w:r>
    </w:p>
    <w:p w14:paraId="1BE96A6F" w14:textId="77777777" w:rsidR="00127185" w:rsidRDefault="00B454FD">
      <w:pPr>
        <w:spacing w:after="141" w:line="259" w:lineRule="auto"/>
        <w:ind w:left="0" w:right="360" w:firstLine="0"/>
        <w:jc w:val="right"/>
      </w:pPr>
      <w:r>
        <w:rPr>
          <w:noProof/>
        </w:rPr>
        <w:drawing>
          <wp:inline distT="0" distB="0" distL="0" distR="0" wp14:anchorId="41F5970F" wp14:editId="05B0E262">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4"/>
                    <a:stretch>
                      <a:fillRect/>
                    </a:stretch>
                  </pic:blipFill>
                  <pic:spPr>
                    <a:xfrm>
                      <a:off x="0" y="0"/>
                      <a:ext cx="5945505" cy="2916428"/>
                    </a:xfrm>
                    <a:prstGeom prst="rect">
                      <a:avLst/>
                    </a:prstGeom>
                  </pic:spPr>
                </pic:pic>
              </a:graphicData>
            </a:graphic>
          </wp:inline>
        </w:drawing>
      </w:r>
      <w:r>
        <w:t xml:space="preserve">   </w:t>
      </w:r>
    </w:p>
    <w:p w14:paraId="64A4E609" w14:textId="77777777" w:rsidR="00127185" w:rsidRDefault="00B454FD">
      <w:pPr>
        <w:spacing w:after="279" w:line="259" w:lineRule="auto"/>
        <w:ind w:left="14" w:right="0" w:firstLine="0"/>
      </w:pPr>
      <w:r>
        <w:t xml:space="preserve">   </w:t>
      </w:r>
    </w:p>
    <w:p w14:paraId="2519CC93" w14:textId="77777777" w:rsidR="00127185" w:rsidRDefault="00B454FD">
      <w:pPr>
        <w:numPr>
          <w:ilvl w:val="0"/>
          <w:numId w:val="2"/>
        </w:numPr>
        <w:spacing w:after="110"/>
        <w:ind w:right="368" w:hanging="360"/>
      </w:pPr>
      <w:r>
        <w:t xml:space="preserve">Test flows on payment update   </w:t>
      </w:r>
    </w:p>
    <w:p w14:paraId="69C9ED0E" w14:textId="77777777" w:rsidR="00127185" w:rsidRDefault="00B454FD">
      <w:pPr>
        <w:spacing w:after="146" w:line="259" w:lineRule="auto"/>
        <w:ind w:left="0" w:right="360" w:firstLine="0"/>
        <w:jc w:val="right"/>
      </w:pPr>
      <w:r>
        <w:rPr>
          <w:noProof/>
        </w:rPr>
        <w:drawing>
          <wp:inline distT="0" distB="0" distL="0" distR="0" wp14:anchorId="6DE98B76" wp14:editId="3398211C">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5"/>
                    <a:stretch>
                      <a:fillRect/>
                    </a:stretch>
                  </pic:blipFill>
                  <pic:spPr>
                    <a:xfrm>
                      <a:off x="0" y="0"/>
                      <a:ext cx="5946141" cy="2767330"/>
                    </a:xfrm>
                    <a:prstGeom prst="rect">
                      <a:avLst/>
                    </a:prstGeom>
                  </pic:spPr>
                </pic:pic>
              </a:graphicData>
            </a:graphic>
          </wp:inline>
        </w:drawing>
      </w:r>
      <w:r>
        <w:t xml:space="preserve">   </w:t>
      </w:r>
    </w:p>
    <w:p w14:paraId="02982122" w14:textId="77777777" w:rsidR="00127185" w:rsidRDefault="00B454FD">
      <w:pPr>
        <w:spacing w:after="252" w:line="259" w:lineRule="auto"/>
        <w:ind w:left="14" w:right="0" w:firstLine="0"/>
      </w:pPr>
      <w:r>
        <w:t xml:space="preserve">   </w:t>
      </w:r>
    </w:p>
    <w:p w14:paraId="213BD02C" w14:textId="77777777" w:rsidR="00127185" w:rsidRDefault="00B454FD">
      <w:pPr>
        <w:spacing w:after="252" w:line="259" w:lineRule="auto"/>
        <w:ind w:left="14" w:right="0" w:firstLine="0"/>
      </w:pPr>
      <w:r>
        <w:t xml:space="preserve">   </w:t>
      </w:r>
    </w:p>
    <w:p w14:paraId="0EADF205" w14:textId="77777777" w:rsidR="00127185" w:rsidRDefault="00B454FD">
      <w:pPr>
        <w:spacing w:after="249" w:line="259" w:lineRule="auto"/>
        <w:ind w:left="14" w:right="0" w:firstLine="0"/>
      </w:pPr>
      <w:r>
        <w:t xml:space="preserve">   </w:t>
      </w:r>
    </w:p>
    <w:p w14:paraId="422A5F9D" w14:textId="77777777" w:rsidR="00127185" w:rsidRDefault="00B454FD">
      <w:pPr>
        <w:spacing w:after="15" w:line="259" w:lineRule="auto"/>
        <w:ind w:left="14" w:right="0" w:firstLine="0"/>
      </w:pPr>
      <w:r>
        <w:t xml:space="preserve">   </w:t>
      </w:r>
    </w:p>
    <w:p w14:paraId="6EA2F3E8" w14:textId="77777777" w:rsidR="00127185" w:rsidRDefault="00B454FD">
      <w:pPr>
        <w:numPr>
          <w:ilvl w:val="0"/>
          <w:numId w:val="2"/>
        </w:numPr>
        <w:ind w:right="368" w:hanging="360"/>
      </w:pPr>
      <w:r>
        <w:t xml:space="preserve">Approval process validated through email alerts and status updates   </w:t>
      </w:r>
    </w:p>
    <w:p w14:paraId="7C73FE5E" w14:textId="77777777" w:rsidR="00127185" w:rsidRDefault="00B454FD">
      <w:pPr>
        <w:spacing w:after="106" w:line="259" w:lineRule="auto"/>
        <w:ind w:left="734" w:right="0" w:firstLine="0"/>
      </w:pPr>
      <w:r>
        <w:t xml:space="preserve">   </w:t>
      </w:r>
    </w:p>
    <w:p w14:paraId="08F25C5B" w14:textId="77777777" w:rsidR="00127185" w:rsidRDefault="00B454FD">
      <w:pPr>
        <w:spacing w:after="144" w:line="259" w:lineRule="auto"/>
        <w:ind w:left="0" w:right="360" w:firstLine="0"/>
        <w:jc w:val="right"/>
      </w:pPr>
      <w:r>
        <w:rPr>
          <w:noProof/>
        </w:rPr>
        <w:drawing>
          <wp:inline distT="0" distB="0" distL="0" distR="0" wp14:anchorId="6E3AF0BB" wp14:editId="663233A9">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6"/>
                    <a:stretch>
                      <a:fillRect/>
                    </a:stretch>
                  </pic:blipFill>
                  <pic:spPr>
                    <a:xfrm>
                      <a:off x="0" y="0"/>
                      <a:ext cx="5945252" cy="2651125"/>
                    </a:xfrm>
                    <a:prstGeom prst="rect">
                      <a:avLst/>
                    </a:prstGeom>
                  </pic:spPr>
                </pic:pic>
              </a:graphicData>
            </a:graphic>
          </wp:inline>
        </w:drawing>
      </w:r>
      <w:r>
        <w:t xml:space="preserve">   </w:t>
      </w:r>
    </w:p>
    <w:p w14:paraId="54CDBA71" w14:textId="77777777" w:rsidR="00127185" w:rsidRDefault="00B454FD">
      <w:pPr>
        <w:spacing w:after="252" w:line="259" w:lineRule="auto"/>
        <w:ind w:left="14" w:right="0" w:firstLine="0"/>
      </w:pPr>
      <w:r>
        <w:t xml:space="preserve">   </w:t>
      </w:r>
    </w:p>
    <w:p w14:paraId="73766168" w14:textId="77777777" w:rsidR="00127185" w:rsidRDefault="00B454FD">
      <w:pPr>
        <w:spacing w:after="107" w:line="259" w:lineRule="auto"/>
        <w:ind w:left="14" w:right="0" w:firstLine="0"/>
      </w:pPr>
      <w:r>
        <w:t xml:space="preserve">   </w:t>
      </w:r>
    </w:p>
    <w:p w14:paraId="1F83C340" w14:textId="77777777" w:rsidR="00127185" w:rsidRDefault="00B454FD">
      <w:pPr>
        <w:spacing w:after="235" w:line="259" w:lineRule="auto"/>
        <w:ind w:left="0" w:right="360" w:firstLine="0"/>
        <w:jc w:val="right"/>
      </w:pPr>
      <w:r>
        <w:rPr>
          <w:noProof/>
        </w:rPr>
        <w:drawing>
          <wp:inline distT="0" distB="0" distL="0" distR="0" wp14:anchorId="2EF4D2CE" wp14:editId="0147FEB5">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7"/>
                    <a:stretch>
                      <a:fillRect/>
                    </a:stretch>
                  </pic:blipFill>
                  <pic:spPr>
                    <a:xfrm>
                      <a:off x="0" y="0"/>
                      <a:ext cx="5944997" cy="2754630"/>
                    </a:xfrm>
                    <a:prstGeom prst="rect">
                      <a:avLst/>
                    </a:prstGeom>
                  </pic:spPr>
                </pic:pic>
              </a:graphicData>
            </a:graphic>
          </wp:inline>
        </w:drawing>
      </w:r>
      <w:r>
        <w:t xml:space="preserve">   </w:t>
      </w:r>
    </w:p>
    <w:p w14:paraId="1CE63A74" w14:textId="77777777" w:rsidR="00127185" w:rsidRDefault="00B454FD">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2031F60" wp14:editId="0CD77381">
                <wp:extent cx="5867400" cy="12700"/>
                <wp:effectExtent l="0" t="0" r="0" b="0"/>
                <wp:docPr id="9214" name="Group 921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8404D1D" id="Group 9214"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mBlH&#10;rk0CAACtBQAADgAAAAAAAAAAAAAAAAAuAgAAZHJzL2Uyb0RvYy54bWxQSwECLQAUAAYACAAAACEA&#10;DYjz29sAAAADAQAADwAAAAAAAAAAAAAAAACnBAAAZHJzL2Rvd25yZXYueG1sUEsFBgAAAAAEAAQA&#10;8wAAAK8FAAAAAA==&#10;">
                <v:shape id="Shape 918"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" path="m,l5867400,e" filled="f" strokecolor="#888" strokeweight="1pt">
                  <v:stroke miterlimit="83231f" joinstyle="miter"/>
                  <v:path arrowok="t" textboxrect="0,0,5867400,0"/>
                </v:shape>
                <w10:anchorlock/>
              </v:group>
            </w:pict>
          </mc:Fallback>
        </mc:AlternateContent>
      </w:r>
      <w:r>
        <w:t xml:space="preserve">   </w:t>
      </w:r>
    </w:p>
    <w:p w14:paraId="475D4391" w14:textId="77777777" w:rsidR="00127185" w:rsidRDefault="00B454FD">
      <w:pPr>
        <w:spacing w:after="0" w:line="259" w:lineRule="auto"/>
        <w:ind w:left="14" w:right="0" w:firstLine="0"/>
      </w:pPr>
      <w:r>
        <w:t xml:space="preserve">   </w:t>
      </w:r>
    </w:p>
    <w:p w14:paraId="5FF5D9D5" w14:textId="77777777" w:rsidR="00127185" w:rsidRDefault="00B454FD">
      <w:pPr>
        <w:spacing w:after="0" w:line="259" w:lineRule="auto"/>
        <w:ind w:left="14" w:right="0" w:firstLine="0"/>
      </w:pPr>
      <w:r>
        <w:t xml:space="preserve">   </w:t>
      </w:r>
    </w:p>
    <w:p w14:paraId="75B29725" w14:textId="77777777" w:rsidR="00127185" w:rsidRDefault="00B454FD">
      <w:pPr>
        <w:spacing w:after="0" w:line="259" w:lineRule="auto"/>
        <w:ind w:left="14" w:right="0" w:firstLine="0"/>
      </w:pPr>
      <w:r>
        <w:t xml:space="preserve">   </w:t>
      </w:r>
    </w:p>
    <w:p w14:paraId="5F5D4D51" w14:textId="77777777" w:rsidR="00127185" w:rsidRDefault="00B454FD">
      <w:pPr>
        <w:pStyle w:val="Heading1"/>
        <w:ind w:left="5"/>
      </w:pPr>
      <w:r>
        <w:t xml:space="preserve"> RESULTS   </w:t>
      </w:r>
    </w:p>
    <w:p w14:paraId="196C0567" w14:textId="77777777" w:rsidR="00127185" w:rsidRDefault="00B454FD">
      <w:pPr>
        <w:pStyle w:val="Heading2"/>
        <w:spacing w:after="84"/>
        <w:ind w:left="-5"/>
      </w:pPr>
      <w:r>
        <w:t xml:space="preserve"> Output Screenshots </w:t>
      </w:r>
      <w:r>
        <w:rPr>
          <w:sz w:val="24"/>
        </w:rPr>
        <w:t xml:space="preserve"> </w:t>
      </w:r>
      <w:r>
        <w:t xml:space="preserve"> </w:t>
      </w:r>
    </w:p>
    <w:p w14:paraId="60180640" w14:textId="77777777" w:rsidR="00127185" w:rsidRDefault="00B454FD">
      <w:pPr>
        <w:spacing w:after="0" w:line="259" w:lineRule="auto"/>
        <w:ind w:left="14" w:right="0" w:firstLine="0"/>
      </w:pPr>
      <w:r>
        <w:rPr>
          <w:b/>
          <w:sz w:val="36"/>
        </w:rPr>
        <w:t xml:space="preserve"> </w:t>
      </w:r>
      <w:r>
        <w:t xml:space="preserve">  </w:t>
      </w:r>
    </w:p>
    <w:p w14:paraId="14B4AA2E" w14:textId="77777777" w:rsidR="00127185" w:rsidRDefault="00B454FD">
      <w:pPr>
        <w:numPr>
          <w:ilvl w:val="0"/>
          <w:numId w:val="3"/>
        </w:numPr>
        <w:spacing w:after="111"/>
        <w:ind w:right="368" w:hanging="360"/>
      </w:pPr>
      <w:r>
        <w:t xml:space="preserve">Tabs for Property, Tenant, Lease, Payment   </w:t>
      </w:r>
    </w:p>
    <w:p w14:paraId="71F173E2" w14:textId="77777777" w:rsidR="00127185" w:rsidRDefault="00B454FD">
      <w:pPr>
        <w:spacing w:after="173" w:line="259" w:lineRule="auto"/>
        <w:ind w:left="0" w:right="360" w:firstLine="0"/>
        <w:jc w:val="right"/>
      </w:pPr>
      <w:r>
        <w:rPr>
          <w:noProof/>
        </w:rPr>
        <w:drawing>
          <wp:inline distT="0" distB="0" distL="0" distR="0" wp14:anchorId="4076E1B2" wp14:editId="2BBD4E98">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8"/>
                    <a:stretch>
                      <a:fillRect/>
                    </a:stretch>
                  </pic:blipFill>
                  <pic:spPr>
                    <a:xfrm>
                      <a:off x="0" y="0"/>
                      <a:ext cx="5945505" cy="2992501"/>
                    </a:xfrm>
                    <a:prstGeom prst="rect">
                      <a:avLst/>
                    </a:prstGeom>
                  </pic:spPr>
                </pic:pic>
              </a:graphicData>
            </a:graphic>
          </wp:inline>
        </w:drawing>
      </w:r>
      <w:r>
        <w:t xml:space="preserve">   </w:t>
      </w:r>
    </w:p>
    <w:p w14:paraId="56F7A8C0" w14:textId="77777777" w:rsidR="00127185" w:rsidRDefault="00B454FD">
      <w:pPr>
        <w:numPr>
          <w:ilvl w:val="0"/>
          <w:numId w:val="3"/>
        </w:numPr>
        <w:spacing w:after="107"/>
        <w:ind w:right="368" w:hanging="360"/>
      </w:pPr>
      <w:r>
        <w:t xml:space="preserve">Email alerts   </w:t>
      </w:r>
    </w:p>
    <w:p w14:paraId="7611AD21" w14:textId="77777777" w:rsidR="00127185" w:rsidRDefault="00B454FD">
      <w:pPr>
        <w:spacing w:after="0" w:line="259" w:lineRule="auto"/>
        <w:ind w:left="0" w:right="360" w:firstLine="0"/>
        <w:jc w:val="right"/>
      </w:pPr>
      <w:r>
        <w:rPr>
          <w:noProof/>
        </w:rPr>
        <w:drawing>
          <wp:inline distT="0" distB="0" distL="0" distR="0" wp14:anchorId="187CEA66" wp14:editId="0B3901FB">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59"/>
                    <a:stretch>
                      <a:fillRect/>
                    </a:stretch>
                  </pic:blipFill>
                  <pic:spPr>
                    <a:xfrm>
                      <a:off x="0" y="0"/>
                      <a:ext cx="5946141" cy="2767330"/>
                    </a:xfrm>
                    <a:prstGeom prst="rect">
                      <a:avLst/>
                    </a:prstGeom>
                  </pic:spPr>
                </pic:pic>
              </a:graphicData>
            </a:graphic>
          </wp:inline>
        </w:drawing>
      </w:r>
      <w:r>
        <w:t xml:space="preserve">   </w:t>
      </w:r>
    </w:p>
    <w:p w14:paraId="1F2BD3F6" w14:textId="77777777" w:rsidR="00127185" w:rsidRDefault="00B454FD">
      <w:pPr>
        <w:spacing w:line="259" w:lineRule="auto"/>
        <w:ind w:left="14" w:right="0" w:firstLine="0"/>
      </w:pPr>
      <w:r>
        <w:t xml:space="preserve">   </w:t>
      </w:r>
    </w:p>
    <w:p w14:paraId="6F6F3957" w14:textId="77777777" w:rsidR="00127185" w:rsidRDefault="00B454FD">
      <w:pPr>
        <w:numPr>
          <w:ilvl w:val="0"/>
          <w:numId w:val="3"/>
        </w:numPr>
        <w:ind w:right="368" w:hanging="360"/>
      </w:pPr>
      <w:r>
        <w:t xml:space="preserve">Request for approve the leave   </w:t>
      </w:r>
    </w:p>
    <w:p w14:paraId="18F7A88F" w14:textId="77777777" w:rsidR="00127185" w:rsidRDefault="00B454FD">
      <w:pPr>
        <w:spacing w:after="146" w:line="259" w:lineRule="auto"/>
        <w:ind w:left="0" w:right="360" w:firstLine="0"/>
        <w:jc w:val="right"/>
      </w:pPr>
      <w:r>
        <w:rPr>
          <w:noProof/>
        </w:rPr>
        <w:drawing>
          <wp:inline distT="0" distB="0" distL="0" distR="0" wp14:anchorId="250DB322" wp14:editId="199DD4A1">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0"/>
                    <a:stretch>
                      <a:fillRect/>
                    </a:stretch>
                  </pic:blipFill>
                  <pic:spPr>
                    <a:xfrm>
                      <a:off x="0" y="0"/>
                      <a:ext cx="5899404" cy="3135630"/>
                    </a:xfrm>
                    <a:prstGeom prst="rect">
                      <a:avLst/>
                    </a:prstGeom>
                  </pic:spPr>
                </pic:pic>
              </a:graphicData>
            </a:graphic>
          </wp:inline>
        </w:drawing>
      </w:r>
      <w:r>
        <w:t xml:space="preserve">   </w:t>
      </w:r>
    </w:p>
    <w:p w14:paraId="700A236E" w14:textId="77777777" w:rsidR="00127185" w:rsidRDefault="00B454FD">
      <w:pPr>
        <w:spacing w:after="278" w:line="259" w:lineRule="auto"/>
        <w:ind w:left="14" w:right="0" w:firstLine="0"/>
      </w:pPr>
      <w:r>
        <w:t xml:space="preserve">   </w:t>
      </w:r>
    </w:p>
    <w:p w14:paraId="4FFE169D" w14:textId="77777777" w:rsidR="00127185" w:rsidRDefault="00B454FD">
      <w:pPr>
        <w:numPr>
          <w:ilvl w:val="0"/>
          <w:numId w:val="3"/>
        </w:numPr>
        <w:spacing w:after="108"/>
        <w:ind w:right="368" w:hanging="360"/>
      </w:pPr>
      <w:r>
        <w:t xml:space="preserve">Leave approved   </w:t>
      </w:r>
    </w:p>
    <w:p w14:paraId="61B6755A" w14:textId="77777777" w:rsidR="00127185" w:rsidRDefault="00B454FD">
      <w:pPr>
        <w:spacing w:after="146" w:line="259" w:lineRule="auto"/>
        <w:ind w:left="0" w:right="360" w:firstLine="0"/>
        <w:jc w:val="right"/>
      </w:pPr>
      <w:r>
        <w:rPr>
          <w:noProof/>
        </w:rPr>
        <w:drawing>
          <wp:inline distT="0" distB="0" distL="0" distR="0" wp14:anchorId="56F2DD95" wp14:editId="3E2B86B4">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1"/>
                    <a:stretch>
                      <a:fillRect/>
                    </a:stretch>
                  </pic:blipFill>
                  <pic:spPr>
                    <a:xfrm>
                      <a:off x="0" y="0"/>
                      <a:ext cx="5945125" cy="2907030"/>
                    </a:xfrm>
                    <a:prstGeom prst="rect">
                      <a:avLst/>
                    </a:prstGeom>
                  </pic:spPr>
                </pic:pic>
              </a:graphicData>
            </a:graphic>
          </wp:inline>
        </w:drawing>
      </w:r>
      <w:r>
        <w:t xml:space="preserve">   </w:t>
      </w:r>
    </w:p>
    <w:p w14:paraId="2FC0E240" w14:textId="77777777" w:rsidR="00127185" w:rsidRDefault="00B454FD">
      <w:pPr>
        <w:spacing w:after="14" w:line="259" w:lineRule="auto"/>
        <w:ind w:left="14" w:right="0" w:firstLine="0"/>
      </w:pPr>
      <w:r>
        <w:t xml:space="preserve">   </w:t>
      </w:r>
    </w:p>
    <w:p w14:paraId="15B481F3" w14:textId="77777777" w:rsidR="00127185" w:rsidRDefault="00B454FD">
      <w:pPr>
        <w:numPr>
          <w:ilvl w:val="0"/>
          <w:numId w:val="3"/>
        </w:numPr>
        <w:ind w:right="368" w:hanging="360"/>
      </w:pPr>
      <w:r>
        <w:t xml:space="preserve">Leave rejected   </w:t>
      </w:r>
    </w:p>
    <w:p w14:paraId="48EA12CE" w14:textId="77777777" w:rsidR="00127185" w:rsidRDefault="00B454FD">
      <w:pPr>
        <w:spacing w:after="168" w:line="259" w:lineRule="auto"/>
        <w:ind w:left="0" w:right="360" w:firstLine="0"/>
        <w:jc w:val="right"/>
      </w:pPr>
      <w:r>
        <w:rPr>
          <w:noProof/>
        </w:rPr>
        <w:drawing>
          <wp:inline distT="0" distB="0" distL="0" distR="0" wp14:anchorId="26DB7E9C" wp14:editId="4D94EAA2">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2"/>
                    <a:stretch>
                      <a:fillRect/>
                    </a:stretch>
                  </pic:blipFill>
                  <pic:spPr>
                    <a:xfrm>
                      <a:off x="0" y="0"/>
                      <a:ext cx="5945505" cy="2898140"/>
                    </a:xfrm>
                    <a:prstGeom prst="rect">
                      <a:avLst/>
                    </a:prstGeom>
                  </pic:spPr>
                </pic:pic>
              </a:graphicData>
            </a:graphic>
          </wp:inline>
        </w:drawing>
      </w:r>
      <w:r>
        <w:t xml:space="preserve">   </w:t>
      </w:r>
    </w:p>
    <w:p w14:paraId="56E04645" w14:textId="77777777" w:rsidR="00127185" w:rsidRDefault="00B454FD">
      <w:pPr>
        <w:numPr>
          <w:ilvl w:val="0"/>
          <w:numId w:val="3"/>
        </w:numPr>
        <w:spacing w:after="109"/>
        <w:ind w:right="368" w:hanging="360"/>
      </w:pPr>
      <w:r>
        <w:t xml:space="preserve">Flow runs   </w:t>
      </w:r>
    </w:p>
    <w:p w14:paraId="74F4B24F" w14:textId="77777777" w:rsidR="00127185" w:rsidRDefault="00B454FD">
      <w:pPr>
        <w:spacing w:after="142" w:line="259" w:lineRule="auto"/>
        <w:ind w:left="0" w:right="360" w:firstLine="0"/>
        <w:jc w:val="right"/>
      </w:pPr>
      <w:r>
        <w:rPr>
          <w:noProof/>
        </w:rPr>
        <w:drawing>
          <wp:inline distT="0" distB="0" distL="0" distR="0" wp14:anchorId="64FA1906" wp14:editId="699EE2A7">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6A697A75" w14:textId="77777777" w:rsidR="00127185" w:rsidRDefault="00B454FD">
      <w:pPr>
        <w:spacing w:after="252" w:line="259" w:lineRule="auto"/>
        <w:ind w:left="14" w:right="0" w:firstLine="0"/>
      </w:pPr>
      <w:r>
        <w:t xml:space="preserve">   </w:t>
      </w:r>
    </w:p>
    <w:p w14:paraId="6B8BBAC9" w14:textId="77777777" w:rsidR="00127185" w:rsidRDefault="00B454FD">
      <w:pPr>
        <w:spacing w:after="252" w:line="259" w:lineRule="auto"/>
        <w:ind w:left="14" w:right="0" w:firstLine="0"/>
      </w:pPr>
      <w:r>
        <w:t xml:space="preserve">   </w:t>
      </w:r>
    </w:p>
    <w:p w14:paraId="6A899A84" w14:textId="77777777" w:rsidR="00127185" w:rsidRDefault="00B454FD">
      <w:pPr>
        <w:spacing w:after="0" w:line="259" w:lineRule="auto"/>
        <w:ind w:left="14" w:right="0" w:firstLine="0"/>
      </w:pPr>
      <w:r>
        <w:t xml:space="preserve">   </w:t>
      </w:r>
    </w:p>
    <w:p w14:paraId="3BF9B091" w14:textId="77777777" w:rsidR="00127185" w:rsidRDefault="00B454FD">
      <w:pPr>
        <w:spacing w:after="278" w:line="259" w:lineRule="auto"/>
        <w:ind w:left="509" w:right="0" w:firstLine="0"/>
      </w:pPr>
      <w:r>
        <w:t xml:space="preserve">   </w:t>
      </w:r>
    </w:p>
    <w:p w14:paraId="74F772C1" w14:textId="77777777" w:rsidR="00127185" w:rsidRDefault="00B454FD">
      <w:pPr>
        <w:numPr>
          <w:ilvl w:val="0"/>
          <w:numId w:val="3"/>
        </w:numPr>
        <w:ind w:right="368" w:hanging="360"/>
      </w:pPr>
      <w:r>
        <w:t xml:space="preserve">Trigger error messages   </w:t>
      </w:r>
    </w:p>
    <w:p w14:paraId="53FA4C46" w14:textId="77777777" w:rsidR="00127185" w:rsidRDefault="00B454FD">
      <w:pPr>
        <w:spacing w:after="141" w:line="259" w:lineRule="auto"/>
        <w:ind w:left="0" w:right="360" w:firstLine="0"/>
        <w:jc w:val="right"/>
      </w:pPr>
      <w:r>
        <w:rPr>
          <w:noProof/>
        </w:rPr>
        <w:drawing>
          <wp:inline distT="0" distB="0" distL="0" distR="0" wp14:anchorId="0F6A1AF4" wp14:editId="7498C6E6">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5379" cy="2879725"/>
                    </a:xfrm>
                    <a:prstGeom prst="rect">
                      <a:avLst/>
                    </a:prstGeom>
                  </pic:spPr>
                </pic:pic>
              </a:graphicData>
            </a:graphic>
          </wp:inline>
        </w:drawing>
      </w:r>
      <w:r>
        <w:t xml:space="preserve">   </w:t>
      </w:r>
    </w:p>
    <w:p w14:paraId="444D0481" w14:textId="77777777" w:rsidR="00127185" w:rsidRDefault="00B454FD">
      <w:pPr>
        <w:spacing w:after="279" w:line="259" w:lineRule="auto"/>
        <w:ind w:left="14" w:right="0" w:firstLine="0"/>
      </w:pPr>
      <w:r>
        <w:t xml:space="preserve">   </w:t>
      </w:r>
    </w:p>
    <w:p w14:paraId="59B291FE" w14:textId="77777777" w:rsidR="00127185" w:rsidRDefault="00B454FD">
      <w:pPr>
        <w:numPr>
          <w:ilvl w:val="0"/>
          <w:numId w:val="3"/>
        </w:numPr>
        <w:spacing w:after="110"/>
        <w:ind w:right="368" w:hanging="360"/>
      </w:pPr>
      <w:r>
        <w:t xml:space="preserve">Approval process notifications   </w:t>
      </w:r>
    </w:p>
    <w:p w14:paraId="3297A1E7" w14:textId="77777777" w:rsidR="00127185" w:rsidRDefault="00B454FD">
      <w:pPr>
        <w:spacing w:after="232" w:line="259" w:lineRule="auto"/>
        <w:ind w:left="0" w:right="1694" w:firstLine="0"/>
        <w:jc w:val="right"/>
      </w:pPr>
      <w:r>
        <w:rPr>
          <w:noProof/>
        </w:rPr>
        <w:drawing>
          <wp:inline distT="0" distB="0" distL="0" distR="0" wp14:anchorId="2413519A" wp14:editId="142E5817">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7E2AF295" w14:textId="77777777" w:rsidR="00127185" w:rsidRDefault="00B454FD">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0F62759" wp14:editId="0E5055A1">
                <wp:extent cx="5867400" cy="12700"/>
                <wp:effectExtent l="0" t="0" r="0" b="0"/>
                <wp:docPr id="9368" name="Group 936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055B3109" id="Group 9368"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GuNW&#10;Gk0CAACvBQAADgAAAAAAAAAAAAAAAAAuAgAAZHJzL2Uyb0RvYy54bWxQSwECLQAUAAYACAAAACEA&#10;DYjz29sAAAADAQAADwAAAAAAAAAAAAAAAACnBAAAZHJzL2Rvd25yZXYueG1sUEsFBgAAAAAEAAQA&#10;8wAAAK8FAAAAAA==&#10;">
                <v:shape id="Shape 1062"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50A92BE6" w14:textId="77777777" w:rsidR="00127185" w:rsidRDefault="00B454FD">
      <w:pPr>
        <w:spacing w:after="0" w:line="259" w:lineRule="auto"/>
        <w:ind w:left="14" w:right="0" w:firstLine="0"/>
      </w:pPr>
      <w:r>
        <w:t xml:space="preserve">   </w:t>
      </w:r>
    </w:p>
    <w:p w14:paraId="0505F472" w14:textId="77777777" w:rsidR="00127185" w:rsidRDefault="00B454FD">
      <w:pPr>
        <w:spacing w:after="927" w:line="259" w:lineRule="auto"/>
        <w:ind w:left="14" w:right="0" w:firstLine="0"/>
      </w:pPr>
      <w:r>
        <w:t xml:space="preserve">   </w:t>
      </w:r>
    </w:p>
    <w:p w14:paraId="507F5D61" w14:textId="77777777" w:rsidR="00127185" w:rsidRDefault="00B454FD">
      <w:pPr>
        <w:pStyle w:val="Heading1"/>
        <w:ind w:left="5"/>
      </w:pPr>
      <w:r>
        <w:t xml:space="preserve">ADVANTAGES &amp; DISADVANTAGES   </w:t>
      </w:r>
    </w:p>
    <w:p w14:paraId="2471C086" w14:textId="0006F777" w:rsidR="00127185" w:rsidRDefault="00B454FD">
      <w:pPr>
        <w:spacing w:after="343" w:line="259" w:lineRule="auto"/>
        <w:ind w:left="14" w:right="0" w:firstLine="0"/>
      </w:pPr>
      <w:r>
        <w:t xml:space="preserve">  </w:t>
      </w:r>
      <w:r w:rsidR="005850FA">
        <w:rPr>
          <w:rFonts w:ascii="Calibri" w:eastAsia="Calibri" w:hAnsi="Calibri" w:cs="Calibri"/>
          <w:noProof/>
          <w:sz w:val="22"/>
        </w:rPr>
        <mc:AlternateContent>
          <mc:Choice Requires="wpg">
            <w:drawing>
              <wp:inline distT="0" distB="0" distL="0" distR="0" wp14:anchorId="58F540B0" wp14:editId="53BF9892">
                <wp:extent cx="5867400" cy="12700"/>
                <wp:effectExtent l="0" t="0" r="0" b="0"/>
                <wp:docPr id="9369" name="Group 936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9DB796A" id="Group 9369"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AJyV&#10;/00CAACvBQAADgAAAAAAAAAAAAAAAAAuAgAAZHJzL2Uyb0RvYy54bWxQSwECLQAUAAYACAAAACEA&#10;DYjz29sAAAADAQAADwAAAAAAAAAAAAAAAACnBAAAZHJzL2Rvd25yZXYueG1sUEsFBgAAAAAEAAQA&#10;8wAAAK8FAAAAAA==&#10;">
                <v:shape id="Shape 1063"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" path="m,l5867400,e" filled="f" strokecolor="#888" strokeweight="1pt">
                  <v:stroke miterlimit="83231f" joinstyle="miter"/>
                  <v:path arrowok="t" textboxrect="0,0,5867400,0"/>
                </v:shape>
                <w10:anchorlock/>
              </v:group>
            </w:pict>
          </mc:Fallback>
        </mc:AlternateContent>
      </w:r>
    </w:p>
    <w:p w14:paraId="1EE0B306" w14:textId="5ECBCD1E" w:rsidR="005850FA" w:rsidRDefault="00AA4283" w:rsidP="005850FA">
      <w:pPr>
        <w:spacing w:after="0" w:line="259" w:lineRule="auto"/>
        <w:ind w:left="0" w:right="420" w:firstLine="0"/>
      </w:pPr>
      <w:r>
        <w:t xml:space="preserve">         </w:t>
      </w:r>
      <w:r w:rsidR="005850FA">
        <w:t>ADVANTAGE                                                                          DISADVANTAGE</w:t>
      </w:r>
    </w:p>
    <w:p w14:paraId="2471326B" w14:textId="77777777" w:rsidR="005850FA" w:rsidRDefault="005850FA" w:rsidP="005850FA">
      <w:pPr>
        <w:spacing w:after="0" w:line="259" w:lineRule="auto"/>
        <w:ind w:left="0" w:right="420" w:firstLine="0"/>
      </w:pPr>
    </w:p>
    <w:p w14:paraId="39BD6225" w14:textId="5000F5C3" w:rsidR="005850FA" w:rsidRDefault="005850FA" w:rsidP="005850FA">
      <w:pPr>
        <w:spacing w:after="0" w:line="259" w:lineRule="auto"/>
        <w:ind w:right="420" w:firstLine="0"/>
      </w:pPr>
      <w:r>
        <w:t>Lower upfront cost                                                            Higher Long – term costs</w:t>
      </w:r>
      <w:r w:rsidR="00AA4283">
        <w:t xml:space="preserve"> </w:t>
      </w:r>
    </w:p>
    <w:p w14:paraId="45CCA43C" w14:textId="081BD321" w:rsidR="005850FA" w:rsidRDefault="005850FA" w:rsidP="005850FA">
      <w:pPr>
        <w:spacing w:after="0" w:line="259" w:lineRule="auto"/>
        <w:ind w:right="420" w:firstLine="0"/>
      </w:pPr>
      <w:r>
        <w:t xml:space="preserve">Increased flexibility                                                          </w:t>
      </w:r>
      <w:r w:rsidR="00AA4283">
        <w:t xml:space="preserve"> </w:t>
      </w:r>
      <w:r>
        <w:t>No ownership or equity</w:t>
      </w:r>
    </w:p>
    <w:p w14:paraId="3AF3A215" w14:textId="55F3AB7E" w:rsidR="00127185" w:rsidRDefault="005850FA">
      <w:pPr>
        <w:spacing w:after="0" w:line="259" w:lineRule="auto"/>
        <w:ind w:left="0" w:right="420" w:firstLine="0"/>
        <w:jc w:val="right"/>
      </w:pPr>
      <w:r>
        <w:t>Reduced responsibility                                                      Lack of control</w:t>
      </w:r>
      <w:r w:rsidR="00B454FD">
        <w:t xml:space="preserve"> </w:t>
      </w:r>
      <w:r w:rsidR="00B454FD">
        <w:rPr>
          <w:rFonts w:ascii="Calibri" w:eastAsia="Calibri" w:hAnsi="Calibri" w:cs="Calibri"/>
          <w:noProof/>
          <w:sz w:val="22"/>
        </w:rPr>
        <mc:AlternateContent>
          <mc:Choice Requires="wpg">
            <w:drawing>
              <wp:inline distT="0" distB="0" distL="0" distR="0" wp14:anchorId="3AF1C23A" wp14:editId="67B50282">
                <wp:extent cx="5867400" cy="12700"/>
                <wp:effectExtent l="0" t="0" r="0" b="0"/>
                <wp:docPr id="499323507" name="Group 49932350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429167241"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1E358E68" id="Group 499323507"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">
                <v:shape id="Shape 1063"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" path="m,l5867400,e" filled="f" strokecolor="#888" strokeweight="1pt">
                  <v:stroke miterlimit="83231f" joinstyle="miter"/>
                  <v:path arrowok="t" textboxrect="0,0,5867400,0"/>
                </v:shape>
                <w10:anchorlock/>
              </v:group>
            </w:pict>
          </mc:Fallback>
        </mc:AlternateContent>
      </w:r>
      <w:ins w:id="1" w:author="Microsoft Word" w:date="2025-09-18T12:30:00Z" w16du:dateUtc="2025-09-18T07:00:00Z">
        <w:r w:rsidR="00B454FD">
          <w:t xml:space="preserve">   </w:t>
        </w:r>
      </w:ins>
    </w:p>
    <w:p w14:paraId="2F9DCB75" w14:textId="77777777" w:rsidR="00127185" w:rsidRDefault="00B454FD">
      <w:pPr>
        <w:pStyle w:val="Heading1"/>
        <w:ind w:left="5"/>
      </w:pPr>
      <w:r>
        <w:t xml:space="preserve">CONCLUSION   </w:t>
      </w:r>
    </w:p>
    <w:p w14:paraId="53931A73" w14:textId="77777777" w:rsidR="00127185" w:rsidRDefault="00B454FD">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4D6A8A8A" w14:textId="77777777" w:rsidR="00127185" w:rsidRDefault="00B454FD">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62E3475" wp14:editId="559F3050">
                <wp:extent cx="5867400" cy="12700"/>
                <wp:effectExtent l="0" t="0" r="0" b="0"/>
                <wp:docPr id="9469" name="Group 946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4FF1B97" id="Group 9469"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ghLU&#10;nE0CAACvBQAADgAAAAAAAAAAAAAAAAAuAgAAZHJzL2Uyb0RvYy54bWxQSwECLQAUAAYACAAAACEA&#10;DYjz29sAAAADAQAADwAAAAAAAAAAAAAAAACnBAAAZHJzL2Rvd25yZXYueG1sUEsFBgAAAAAEAAQA&#10;8wAAAK8FA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0B51A508" w14:textId="77777777" w:rsidR="00127185" w:rsidRDefault="00B454FD">
      <w:pPr>
        <w:spacing w:after="0" w:line="259" w:lineRule="auto"/>
        <w:ind w:left="14" w:right="0" w:firstLine="0"/>
      </w:pPr>
      <w:r>
        <w:t xml:space="preserve">   </w:t>
      </w:r>
    </w:p>
    <w:p w14:paraId="5634CFAA" w14:textId="77777777" w:rsidR="00127185" w:rsidRDefault="00B454FD">
      <w:pPr>
        <w:spacing w:after="220" w:line="259" w:lineRule="auto"/>
        <w:ind w:left="14" w:right="0" w:firstLine="0"/>
      </w:pPr>
      <w:r>
        <w:t xml:space="preserve">   </w:t>
      </w:r>
    </w:p>
    <w:p w14:paraId="430F8998" w14:textId="77777777" w:rsidR="00127185" w:rsidRDefault="00B454FD">
      <w:pPr>
        <w:pStyle w:val="Heading2"/>
        <w:ind w:left="-5"/>
      </w:pPr>
      <w:r>
        <w:t xml:space="preserve">APPENDIX   </w:t>
      </w:r>
    </w:p>
    <w:p w14:paraId="461E6815" w14:textId="77777777" w:rsidR="00127185" w:rsidRDefault="00B454FD">
      <w:pPr>
        <w:spacing w:after="258"/>
        <w:ind w:left="356" w:right="368"/>
      </w:pPr>
      <w:r>
        <w:rPr>
          <w:rFonts w:ascii="Arial" w:eastAsia="Arial" w:hAnsi="Arial" w:cs="Arial"/>
        </w:rPr>
        <w:t xml:space="preserve">● </w:t>
      </w:r>
      <w:r>
        <w:rPr>
          <w:b/>
        </w:rPr>
        <w:t>Source Code:</w:t>
      </w:r>
      <w:r>
        <w:t xml:space="preserve"> Provided in Apex Classes and Triggers   </w:t>
      </w:r>
    </w:p>
    <w:p w14:paraId="178BBBA2" w14:textId="77777777" w:rsidR="00127185" w:rsidRDefault="00B454FD">
      <w:pPr>
        <w:spacing w:line="474" w:lineRule="auto"/>
        <w:ind w:left="19" w:right="5894"/>
      </w:pPr>
      <w:r>
        <w:rPr>
          <w:b/>
          <w:u w:val="single" w:color="000000"/>
        </w:rPr>
        <w:t>Test.apxt:</w:t>
      </w:r>
      <w:r>
        <w:rPr>
          <w:b/>
        </w:rPr>
        <w:t xml:space="preserve"> </w:t>
      </w:r>
      <w:r>
        <w:t xml:space="preserve">  trigger test on Tenant__c (before insert) {  if (trigger.isInsert &amp;&amp; trigger.isBefore){ testHandler.preventInsert(trigger.new);   </w:t>
      </w:r>
    </w:p>
    <w:p w14:paraId="66A9ECB2" w14:textId="77777777" w:rsidR="00127185" w:rsidRDefault="00B454FD">
      <w:pPr>
        <w:spacing w:after="0" w:line="476" w:lineRule="auto"/>
        <w:ind w:left="-15" w:right="7218" w:firstLine="720"/>
      </w:pPr>
      <w:r>
        <w:t xml:space="preserve">}  } </w:t>
      </w:r>
      <w:r>
        <w:rPr>
          <w:b/>
          <w:u w:val="single" w:color="000000"/>
        </w:rPr>
        <w:t>testHandler.apxc:</w:t>
      </w:r>
      <w:r>
        <w:rPr>
          <w:b/>
        </w:rPr>
        <w:t xml:space="preserve"> </w:t>
      </w:r>
      <w:r>
        <w:t xml:space="preserve"> </w:t>
      </w:r>
    </w:p>
    <w:p w14:paraId="1FEA675F" w14:textId="77777777" w:rsidR="00127185" w:rsidRDefault="00B454FD">
      <w:pPr>
        <w:spacing w:line="472" w:lineRule="auto"/>
        <w:ind w:left="19" w:right="8125"/>
      </w:pPr>
      <w:r>
        <w:t xml:space="preserve">public class testHandler {  public static void preventInsert(List&lt; </w:t>
      </w:r>
    </w:p>
    <w:p w14:paraId="7E8C60E7" w14:textId="77777777" w:rsidR="00127185" w:rsidRDefault="00B454FD">
      <w:pPr>
        <w:spacing w:after="284"/>
        <w:ind w:left="19" w:right="368"/>
      </w:pPr>
      <w:r>
        <w:t xml:space="preserve">Tenant__c&gt; newlist) </w:t>
      </w:r>
    </w:p>
    <w:p w14:paraId="6A6E835D" w14:textId="77777777" w:rsidR="00127185" w:rsidRDefault="00B454FD">
      <w:pPr>
        <w:tabs>
          <w:tab w:val="center" w:pos="674"/>
          <w:tab w:val="center" w:pos="1597"/>
        </w:tabs>
        <w:spacing w:after="259"/>
        <w:ind w:left="0" w:right="0" w:firstLine="0"/>
      </w:pPr>
      <w:r>
        <w:t xml:space="preserve">{ </w:t>
      </w:r>
      <w:r>
        <w:tab/>
        <w:t xml:space="preserve"> </w:t>
      </w:r>
      <w:r>
        <w:tab/>
        <w:t xml:space="preserve">Set&lt;Id&gt; </w:t>
      </w:r>
    </w:p>
    <w:p w14:paraId="2CB273F5" w14:textId="77777777" w:rsidR="00127185" w:rsidRDefault="00B454FD">
      <w:pPr>
        <w:spacing w:after="255"/>
        <w:ind w:left="19" w:right="368"/>
      </w:pPr>
      <w:r>
        <w:t xml:space="preserve">existingPropertyIds  </w:t>
      </w:r>
    </w:p>
    <w:p w14:paraId="55174A6E" w14:textId="77777777" w:rsidR="00127185" w:rsidRDefault="00B454FD">
      <w:pPr>
        <w:spacing w:after="267"/>
        <w:ind w:left="19" w:right="368"/>
      </w:pPr>
      <w:r>
        <w:t xml:space="preserve">= new Set&lt;Id&gt;()   </w:t>
      </w:r>
    </w:p>
    <w:p w14:paraId="798F4249" w14:textId="77777777" w:rsidR="00127185" w:rsidRDefault="00B454FD">
      <w:pPr>
        <w:ind w:left="1464" w:right="368"/>
      </w:pPr>
      <w:r>
        <w:t xml:space="preserve"> for (Tenant__c existingTenant : [SELECT Id, Property__c FROM Tenant__c   </w:t>
      </w:r>
    </w:p>
    <w:p w14:paraId="07EEF30B" w14:textId="77777777" w:rsidR="00127185" w:rsidRDefault="00B454FD">
      <w:pPr>
        <w:spacing w:line="470" w:lineRule="auto"/>
        <w:ind w:left="1454" w:right="1162" w:hanging="720"/>
      </w:pPr>
      <w:r>
        <w:t xml:space="preserve">WHERE Property__c != null]) { existingPropertyIds.add(existingTenant.Property__c;   </w:t>
      </w:r>
    </w:p>
    <w:p w14:paraId="74EE9EAC" w14:textId="77777777" w:rsidR="00127185" w:rsidRDefault="00B454FD">
      <w:pPr>
        <w:spacing w:after="252"/>
        <w:ind w:left="1464" w:right="368"/>
      </w:pPr>
      <w:r>
        <w:t xml:space="preserve"> } for (Tenant__c newTenant :  </w:t>
      </w:r>
    </w:p>
    <w:p w14:paraId="014A16BD" w14:textId="77777777" w:rsidR="00127185" w:rsidRDefault="00B454FD">
      <w:pPr>
        <w:spacing w:after="267"/>
        <w:ind w:left="1474" w:right="368"/>
      </w:pPr>
      <w:r>
        <w:t xml:space="preserve">newlist) {   </w:t>
      </w:r>
    </w:p>
    <w:p w14:paraId="1256F3A8" w14:textId="77777777" w:rsidR="00127185" w:rsidRDefault="00B454FD">
      <w:pPr>
        <w:ind w:left="2184" w:right="368"/>
      </w:pPr>
      <w:r>
        <w:t xml:space="preserve">if (newTenant.Property__c != null &amp;&amp;   </w:t>
      </w:r>
    </w:p>
    <w:p w14:paraId="2CCE20D7" w14:textId="77777777" w:rsidR="00127185" w:rsidRDefault="00B454FD">
      <w:pPr>
        <w:spacing w:line="472" w:lineRule="auto"/>
        <w:ind w:left="2174" w:right="368" w:hanging="720"/>
      </w:pPr>
      <w:r>
        <w:t xml:space="preserve">existingPropertyIds.contains(newTenant.Property__c)) { newTenant.addError('A tenant can have only one property');   </w:t>
      </w:r>
    </w:p>
    <w:p w14:paraId="7ACEAEE8" w14:textId="77777777" w:rsidR="00127185" w:rsidRDefault="00B454FD">
      <w:pPr>
        <w:spacing w:after="252"/>
        <w:ind w:left="2184" w:right="368"/>
      </w:pPr>
      <w:r>
        <w:t xml:space="preserve">}      </w:t>
      </w:r>
    </w:p>
    <w:p w14:paraId="6618F7D2" w14:textId="77777777" w:rsidR="00127185" w:rsidRDefault="00B454FD">
      <w:pPr>
        <w:spacing w:after="258"/>
        <w:ind w:left="1464" w:right="368"/>
      </w:pPr>
      <w:r>
        <w:t xml:space="preserve">}   </w:t>
      </w:r>
    </w:p>
    <w:p w14:paraId="66E82D58" w14:textId="77777777" w:rsidR="00127185" w:rsidRDefault="00B454FD">
      <w:pPr>
        <w:spacing w:after="252"/>
        <w:ind w:left="744" w:right="368"/>
      </w:pPr>
      <w:r>
        <w:t xml:space="preserve">}   </w:t>
      </w:r>
    </w:p>
    <w:p w14:paraId="7420850C" w14:textId="77777777" w:rsidR="00127185" w:rsidRDefault="00B454FD">
      <w:pPr>
        <w:spacing w:after="268"/>
        <w:ind w:left="19" w:right="368"/>
      </w:pPr>
      <w:r>
        <w:t xml:space="preserve">}   </w:t>
      </w:r>
    </w:p>
    <w:p w14:paraId="1E9D15C6" w14:textId="77777777" w:rsidR="00127185" w:rsidRDefault="00B454FD">
      <w:pPr>
        <w:spacing w:after="249" w:line="259" w:lineRule="auto"/>
        <w:ind w:left="-5" w:right="0"/>
      </w:pPr>
      <w:r>
        <w:t xml:space="preserve"> </w:t>
      </w:r>
      <w:r>
        <w:rPr>
          <w:b/>
          <w:u w:val="single" w:color="000000"/>
        </w:rPr>
        <w:t>MothlyEmailScheduler.apxc:</w:t>
      </w:r>
      <w:r>
        <w:rPr>
          <w:b/>
        </w:rPr>
        <w:t xml:space="preserve"> </w:t>
      </w:r>
      <w:r>
        <w:t xml:space="preserve">  </w:t>
      </w:r>
    </w:p>
    <w:p w14:paraId="0B58FC83" w14:textId="77777777" w:rsidR="00127185" w:rsidRDefault="00B454FD">
      <w:pPr>
        <w:spacing w:line="474" w:lineRule="auto"/>
        <w:ind w:left="729" w:right="3293" w:hanging="720"/>
      </w:pPr>
      <w:r>
        <w:t xml:space="preserve">global class MonthlyEmailScheduler implements Schedulable {  global void execute(SchedulableContext sc) { Integer currentDay = Date.today().day(); if (currentDay == 1) {  sendMonthlyEmails();   </w:t>
      </w:r>
    </w:p>
    <w:p w14:paraId="6FDBEE2D" w14:textId="77777777" w:rsidR="00127185" w:rsidRDefault="00B454FD">
      <w:pPr>
        <w:spacing w:after="252"/>
        <w:ind w:left="1464" w:right="368"/>
      </w:pPr>
      <w:r>
        <w:t xml:space="preserve">}   </w:t>
      </w:r>
    </w:p>
    <w:p w14:paraId="634D2437" w14:textId="77777777" w:rsidR="00127185" w:rsidRDefault="00B454FD">
      <w:pPr>
        <w:spacing w:line="473" w:lineRule="auto"/>
        <w:ind w:left="9" w:right="5442" w:firstLine="720"/>
      </w:pPr>
      <w:r>
        <w:t xml:space="preserve">}  public static void sendMonthlyEmails() { List&lt;Tenant__c&gt; tenants = [SELECT Id, Email__c FROM  </w:t>
      </w:r>
    </w:p>
    <w:p w14:paraId="2173332A" w14:textId="77777777" w:rsidR="00127185" w:rsidRDefault="00B454FD">
      <w:pPr>
        <w:spacing w:after="255"/>
        <w:ind w:left="19" w:right="368"/>
      </w:pPr>
      <w:r>
        <w:t xml:space="preserve">Tenant__c]; for (Tenant__c tenant :  </w:t>
      </w:r>
    </w:p>
    <w:p w14:paraId="5B7E9C49" w14:textId="77777777" w:rsidR="00127185" w:rsidRDefault="00B454FD">
      <w:pPr>
        <w:spacing w:after="264"/>
        <w:ind w:left="19" w:right="368"/>
      </w:pPr>
      <w:r>
        <w:t xml:space="preserve">tenants) {   </w:t>
      </w:r>
    </w:p>
    <w:p w14:paraId="233E880B" w14:textId="77777777" w:rsidR="00127185" w:rsidRDefault="00B454FD">
      <w:pPr>
        <w:ind w:left="1464" w:right="368"/>
      </w:pPr>
      <w:r>
        <w:t xml:space="preserve"> String recipientEmail = tenant.Email__c;   </w:t>
      </w:r>
    </w:p>
    <w:p w14:paraId="30F5DA93" w14:textId="77777777" w:rsidR="00127185" w:rsidRDefault="00B454FD">
      <w:pPr>
        <w:spacing w:after="261"/>
        <w:ind w:left="734" w:right="368"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14:paraId="62CF054E" w14:textId="77777777" w:rsidR="00127185" w:rsidRDefault="00B454FD">
      <w:pPr>
        <w:ind w:left="1464" w:right="368"/>
      </w:pPr>
      <w:r>
        <w:t xml:space="preserve">String emailSubject = 'Reminder: Monthly Rent Payment Due';   </w:t>
      </w:r>
    </w:p>
    <w:p w14:paraId="3B0B5B40" w14:textId="77777777" w:rsidR="00127185" w:rsidRDefault="00B454FD">
      <w:pPr>
        <w:spacing w:after="252"/>
        <w:ind w:left="1464" w:right="368"/>
      </w:pPr>
      <w:r>
        <w:t xml:space="preserve">Messaging.SingleEmailMessage email = new  </w:t>
      </w:r>
    </w:p>
    <w:p w14:paraId="3DB87EE4" w14:textId="77777777" w:rsidR="00127185" w:rsidRDefault="00B454FD">
      <w:pPr>
        <w:spacing w:line="473" w:lineRule="auto"/>
        <w:ind w:left="1474" w:right="368"/>
      </w:pPr>
      <w:r>
        <w:t xml:space="preserve">Messaging.SingleEmailMessage(); email.setToAddresses(new String[]{recipientEmail}); email.setSubject(emailSubject); email.setPlainTextBody(emailContent);      </w:t>
      </w:r>
    </w:p>
    <w:p w14:paraId="69E8C618" w14:textId="77777777" w:rsidR="00127185" w:rsidRDefault="00B454FD">
      <w:pPr>
        <w:spacing w:after="247" w:line="259" w:lineRule="auto"/>
        <w:ind w:left="0" w:right="1738" w:firstLine="0"/>
        <w:jc w:val="right"/>
      </w:pPr>
      <w:r>
        <w:t xml:space="preserve">  Messaging.sendEmail(new Messaging.SingleEmailMessage[]{email});  </w:t>
      </w:r>
    </w:p>
    <w:p w14:paraId="22047BAF" w14:textId="77777777" w:rsidR="00127185" w:rsidRDefault="00B454FD">
      <w:pPr>
        <w:spacing w:after="267"/>
        <w:ind w:left="744" w:right="368"/>
      </w:pPr>
      <w:r>
        <w:t xml:space="preserve">}   </w:t>
      </w:r>
    </w:p>
    <w:p w14:paraId="2109B0CF" w14:textId="77777777" w:rsidR="00127185" w:rsidRDefault="00B454FD">
      <w:pPr>
        <w:spacing w:after="255"/>
        <w:ind w:left="19" w:right="368"/>
      </w:pPr>
      <w:r>
        <w:t xml:space="preserve">       }   </w:t>
      </w:r>
    </w:p>
    <w:p w14:paraId="0BD0AC93" w14:textId="77777777" w:rsidR="00127185" w:rsidRDefault="00B454FD">
      <w:pPr>
        <w:spacing w:after="255"/>
        <w:ind w:left="19" w:right="368"/>
      </w:pPr>
      <w:r>
        <w:t xml:space="preserve">}   </w:t>
      </w:r>
    </w:p>
    <w:p w14:paraId="5F793FCB" w14:textId="77777777" w:rsidR="00127185" w:rsidRDefault="00B454FD">
      <w:pPr>
        <w:spacing w:after="249" w:line="259" w:lineRule="auto"/>
        <w:ind w:left="14" w:right="0" w:firstLine="0"/>
      </w:pPr>
      <w:r>
        <w:t xml:space="preserve">   </w:t>
      </w:r>
    </w:p>
    <w:p w14:paraId="49913805" w14:textId="77777777" w:rsidR="00127185" w:rsidRDefault="00B454FD">
      <w:pPr>
        <w:spacing w:after="255" w:line="259" w:lineRule="auto"/>
        <w:ind w:left="14" w:right="0" w:firstLine="0"/>
      </w:pPr>
      <w:r>
        <w:t xml:space="preserve">  </w:t>
      </w:r>
    </w:p>
    <w:p w14:paraId="631EF985" w14:textId="77777777" w:rsidR="00127185" w:rsidRDefault="00B454FD">
      <w:pPr>
        <w:spacing w:after="255" w:line="259" w:lineRule="auto"/>
        <w:ind w:left="14" w:right="0" w:firstLine="0"/>
      </w:pPr>
      <w:r>
        <w:rPr>
          <w:b/>
        </w:rPr>
        <w:t xml:space="preserve"> </w:t>
      </w:r>
      <w:r>
        <w:t xml:space="preserve">  </w:t>
      </w:r>
    </w:p>
    <w:p w14:paraId="36575E20" w14:textId="77777777" w:rsidR="00127185" w:rsidRDefault="00B454FD">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127185">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0C0F11"/>
    <w:multiLevelType w:val="hybridMultilevel"/>
    <w:tmpl w:val="B9A446AE"/>
    <w:lvl w:ilvl="0" w:tplc="DE3E709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5E9B66">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08B194">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FC2704">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666F86">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CACDFA4">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BCB16A">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88F014">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269066">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0FF67B1"/>
    <w:multiLevelType w:val="hybridMultilevel"/>
    <w:tmpl w:val="7BD86DB2"/>
    <w:lvl w:ilvl="0" w:tplc="DE50225E">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76ACF4">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7CBC20">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8A7A80">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06002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66CAEE">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F43BEA">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16125A">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887218">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96C7F63"/>
    <w:multiLevelType w:val="hybridMultilevel"/>
    <w:tmpl w:val="B1208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E206DAC"/>
    <w:multiLevelType w:val="hybridMultilevel"/>
    <w:tmpl w:val="6E02A384"/>
    <w:lvl w:ilvl="0" w:tplc="9496CAE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7C400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1124F1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6409DCC">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408840">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A43844">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FCF358">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F48A38">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B20614">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586036842">
    <w:abstractNumId w:val="0"/>
  </w:num>
  <w:num w:numId="2" w16cid:durableId="2088109297">
    <w:abstractNumId w:val="3"/>
  </w:num>
  <w:num w:numId="3" w16cid:durableId="353730331">
    <w:abstractNumId w:val="1"/>
  </w:num>
  <w:num w:numId="4" w16cid:durableId="12825658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185"/>
    <w:rsid w:val="0000207F"/>
    <w:rsid w:val="00127185"/>
    <w:rsid w:val="001B3B2E"/>
    <w:rsid w:val="005850FA"/>
    <w:rsid w:val="00786456"/>
    <w:rsid w:val="00AA4283"/>
    <w:rsid w:val="00B22D79"/>
    <w:rsid w:val="00B454FD"/>
    <w:rsid w:val="00CE1E95"/>
    <w:rsid w:val="00DD2D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2CE0F"/>
  <w15:docId w15:val="{782D2068-99DA-47DA-9C1D-F723952F7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948</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dhiyaadhiyaa1204@outlook.com</cp:lastModifiedBy>
  <cp:revision>4</cp:revision>
  <dcterms:created xsi:type="dcterms:W3CDTF">2025-09-18T06:24:00Z</dcterms:created>
  <dcterms:modified xsi:type="dcterms:W3CDTF">2025-09-18T07:00:00Z</dcterms:modified>
</cp:coreProperties>
</file>